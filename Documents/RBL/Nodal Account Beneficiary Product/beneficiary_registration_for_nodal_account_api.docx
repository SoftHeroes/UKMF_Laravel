
<file path=[Content_Types].xml><?xml version="1.0" encoding="utf-8"?>
<Types xmlns="http://schemas.openxmlformats.org/package/2006/content-types">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D6DED" w:rsidRPr="007206EB" w:rsidRDefault="002D6DED"/>
    <w:p w:rsidR="00C24DD4" w:rsidRDefault="00C24DD4" w:rsidP="00C24DD4">
      <w:pPr>
        <w:suppressAutoHyphens w:val="0"/>
        <w:rPr>
          <w:rFonts w:ascii="Times" w:hAnsi="Times" w:cs="Segoe UI"/>
          <w:b/>
          <w:sz w:val="36"/>
          <w:szCs w:val="20"/>
        </w:rPr>
      </w:pPr>
    </w:p>
    <w:tbl>
      <w:tblPr>
        <w:tblW w:w="5000" w:type="pct"/>
        <w:jc w:val="center"/>
        <w:tblLook w:val="04A0" w:firstRow="1" w:lastRow="0" w:firstColumn="1" w:lastColumn="0" w:noHBand="0" w:noVBand="1"/>
      </w:tblPr>
      <w:tblGrid>
        <w:gridCol w:w="8856"/>
      </w:tblGrid>
      <w:tr w:rsidR="00C24DD4" w:rsidRPr="00CE34EF" w:rsidTr="00F03566">
        <w:trPr>
          <w:trHeight w:val="2880"/>
          <w:jc w:val="center"/>
        </w:trPr>
        <w:tc>
          <w:tcPr>
            <w:tcW w:w="5000" w:type="pct"/>
          </w:tcPr>
          <w:p w:rsidR="00C24DD4" w:rsidRDefault="008E37F3" w:rsidP="00F03566">
            <w:pPr>
              <w:pStyle w:val="NoSpacing"/>
              <w:jc w:val="center"/>
              <w:rPr>
                <w:rFonts w:asciiTheme="majorHAnsi" w:eastAsiaTheme="majorEastAsia" w:hAnsiTheme="majorHAnsi" w:cs="Arial"/>
                <w:caps/>
              </w:rPr>
            </w:pPr>
            <w:sdt>
              <w:sdtPr>
                <w:rPr>
                  <w:rFonts w:asciiTheme="majorHAnsi" w:eastAsiaTheme="majorEastAsia" w:hAnsiTheme="majorHAnsi" w:cs="Arial"/>
                  <w:b/>
                  <w:caps/>
                </w:rPr>
                <w:alias w:val="Company"/>
                <w:id w:val="15524243"/>
                <w:placeholder>
                  <w:docPart w:val="88488B42DC13428E86316369D6B912E7"/>
                </w:placeholder>
                <w:dataBinding w:prefixMappings="xmlns:ns0='http://schemas.openxmlformats.org/officeDocument/2006/extended-properties'" w:xpath="/ns0:Properties[1]/ns0:Company[1]" w:storeItemID="{6668398D-A668-4E3E-A5EB-62B293D839F1}"/>
                <w:text/>
              </w:sdtPr>
              <w:sdtEndPr/>
              <w:sdtContent>
                <w:r w:rsidR="00C24DD4">
                  <w:rPr>
                    <w:rFonts w:asciiTheme="majorHAnsi" w:eastAsiaTheme="majorEastAsia" w:hAnsiTheme="majorHAnsi" w:cs="Arial"/>
                    <w:b/>
                    <w:caps/>
                  </w:rPr>
                  <w:t>RBL Bank ltd</w:t>
                </w:r>
              </w:sdtContent>
            </w:sdt>
          </w:p>
          <w:p w:rsidR="00C24DD4" w:rsidRPr="00EB4011" w:rsidRDefault="00C24DD4" w:rsidP="00F03566">
            <w:pPr>
              <w:rPr>
                <w:rFonts w:eastAsiaTheme="majorEastAsia"/>
              </w:rPr>
            </w:pPr>
          </w:p>
          <w:p w:rsidR="00C24DD4" w:rsidRPr="00EB4011" w:rsidRDefault="00C24DD4" w:rsidP="00F03566">
            <w:pPr>
              <w:rPr>
                <w:rFonts w:eastAsiaTheme="majorEastAsia"/>
              </w:rPr>
            </w:pPr>
          </w:p>
          <w:p w:rsidR="00C24DD4" w:rsidRPr="00EB4011" w:rsidRDefault="00C24DD4" w:rsidP="00F03566">
            <w:pPr>
              <w:rPr>
                <w:rFonts w:eastAsiaTheme="majorEastAsia"/>
              </w:rPr>
            </w:pPr>
          </w:p>
          <w:p w:rsidR="00C24DD4" w:rsidRPr="00EB4011" w:rsidRDefault="00C24DD4" w:rsidP="00F03566">
            <w:pPr>
              <w:rPr>
                <w:rFonts w:eastAsiaTheme="majorEastAsia"/>
              </w:rPr>
            </w:pPr>
          </w:p>
          <w:p w:rsidR="00C24DD4" w:rsidRPr="00EB4011" w:rsidRDefault="00C24DD4" w:rsidP="00F03566">
            <w:pPr>
              <w:rPr>
                <w:rFonts w:eastAsiaTheme="majorEastAsia"/>
              </w:rPr>
            </w:pPr>
          </w:p>
          <w:p w:rsidR="00C24DD4" w:rsidRDefault="00C24DD4" w:rsidP="00F03566">
            <w:pPr>
              <w:rPr>
                <w:rFonts w:eastAsiaTheme="majorEastAsia"/>
              </w:rPr>
            </w:pPr>
          </w:p>
          <w:p w:rsidR="00C24DD4" w:rsidRPr="00EB4011" w:rsidRDefault="00C24DD4" w:rsidP="00F03566">
            <w:pPr>
              <w:tabs>
                <w:tab w:val="left" w:pos="5385"/>
              </w:tabs>
              <w:rPr>
                <w:rFonts w:eastAsiaTheme="majorEastAsia"/>
              </w:rPr>
            </w:pPr>
            <w:r>
              <w:rPr>
                <w:rFonts w:eastAsiaTheme="majorEastAsia"/>
              </w:rPr>
              <w:tab/>
            </w:r>
          </w:p>
        </w:tc>
      </w:tr>
      <w:tr w:rsidR="00C24DD4" w:rsidRPr="00CE34EF" w:rsidTr="00F03566">
        <w:trPr>
          <w:trHeight w:val="1440"/>
          <w:jc w:val="center"/>
        </w:trPr>
        <w:sdt>
          <w:sdtPr>
            <w:rPr>
              <w:rFonts w:asciiTheme="majorHAnsi" w:eastAsiaTheme="majorEastAsia" w:hAnsiTheme="majorHAnsi" w:cs="Arial"/>
              <w:b/>
              <w:sz w:val="40"/>
              <w:szCs w:val="40"/>
            </w:rPr>
            <w:alias w:val="Title"/>
            <w:id w:val="15524250"/>
            <w:placeholder>
              <w:docPart w:val="BB47FC554F6C4E42A18E434CC7880CFF"/>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C24DD4" w:rsidRPr="00CE34EF" w:rsidRDefault="00295686" w:rsidP="00C24DD4">
                <w:pPr>
                  <w:pStyle w:val="NoSpacing"/>
                  <w:jc w:val="center"/>
                  <w:rPr>
                    <w:rFonts w:asciiTheme="majorHAnsi" w:eastAsiaTheme="majorEastAsia" w:hAnsiTheme="majorHAnsi" w:cs="Arial"/>
                    <w:sz w:val="80"/>
                    <w:szCs w:val="80"/>
                  </w:rPr>
                </w:pPr>
                <w:r>
                  <w:rPr>
                    <w:rFonts w:asciiTheme="majorHAnsi" w:eastAsiaTheme="majorEastAsia" w:hAnsiTheme="majorHAnsi" w:cs="Arial"/>
                    <w:b/>
                    <w:sz w:val="40"/>
                    <w:szCs w:val="40"/>
                  </w:rPr>
                  <w:t>Beneficiary Registration for Nodal Account API</w:t>
                </w:r>
              </w:p>
            </w:tc>
          </w:sdtContent>
        </w:sdt>
      </w:tr>
      <w:tr w:rsidR="00C24DD4" w:rsidRPr="00CE34EF" w:rsidTr="00F03566">
        <w:trPr>
          <w:trHeight w:val="720"/>
          <w:jc w:val="center"/>
        </w:trPr>
        <w:sdt>
          <w:sdtPr>
            <w:rPr>
              <w:rFonts w:asciiTheme="majorHAnsi" w:eastAsiaTheme="majorEastAsia" w:hAnsiTheme="majorHAnsi" w:cs="Arial"/>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C24DD4" w:rsidRPr="00CE34EF" w:rsidRDefault="00C24DD4" w:rsidP="00F03566">
                <w:pPr>
                  <w:pStyle w:val="NoSpacing"/>
                  <w:jc w:val="center"/>
                  <w:rPr>
                    <w:rFonts w:asciiTheme="majorHAnsi" w:eastAsiaTheme="majorEastAsia" w:hAnsiTheme="majorHAnsi" w:cs="Arial"/>
                    <w:sz w:val="44"/>
                    <w:szCs w:val="44"/>
                  </w:rPr>
                </w:pPr>
                <w:r>
                  <w:rPr>
                    <w:rFonts w:asciiTheme="majorHAnsi" w:eastAsiaTheme="majorEastAsia" w:hAnsiTheme="majorHAnsi" w:cs="Arial"/>
                    <w:sz w:val="44"/>
                    <w:szCs w:val="44"/>
                  </w:rPr>
                  <w:t xml:space="preserve">     </w:t>
                </w:r>
              </w:p>
            </w:tc>
          </w:sdtContent>
        </w:sdt>
      </w:tr>
      <w:tr w:rsidR="00C24DD4" w:rsidRPr="00CE34EF" w:rsidTr="00F03566">
        <w:trPr>
          <w:trHeight w:val="360"/>
          <w:jc w:val="center"/>
        </w:trPr>
        <w:tc>
          <w:tcPr>
            <w:tcW w:w="5000" w:type="pct"/>
            <w:vAlign w:val="center"/>
          </w:tcPr>
          <w:p w:rsidR="00C24DD4" w:rsidRPr="00CE34EF" w:rsidRDefault="00C24DD4" w:rsidP="00F03566">
            <w:pPr>
              <w:pStyle w:val="NoSpacing"/>
              <w:jc w:val="center"/>
              <w:rPr>
                <w:rFonts w:asciiTheme="majorHAnsi" w:hAnsiTheme="majorHAnsi" w:cs="Arial"/>
              </w:rPr>
            </w:pPr>
          </w:p>
          <w:p w:rsidR="00C24DD4" w:rsidRPr="00CE34EF" w:rsidRDefault="00C24DD4" w:rsidP="00F03566">
            <w:pPr>
              <w:pStyle w:val="NoSpacing"/>
              <w:jc w:val="center"/>
              <w:rPr>
                <w:rFonts w:asciiTheme="majorHAnsi" w:hAnsiTheme="majorHAnsi" w:cs="Arial"/>
              </w:rPr>
            </w:pPr>
          </w:p>
          <w:p w:rsidR="00C24DD4" w:rsidRPr="00CE34EF" w:rsidRDefault="00C24DD4" w:rsidP="00F03566">
            <w:pPr>
              <w:pStyle w:val="NoSpacing"/>
              <w:jc w:val="center"/>
              <w:rPr>
                <w:rFonts w:asciiTheme="majorHAnsi" w:hAnsiTheme="majorHAnsi" w:cs="Arial"/>
              </w:rPr>
            </w:pPr>
            <w:r w:rsidRPr="00CE34EF">
              <w:rPr>
                <w:rFonts w:asciiTheme="majorHAnsi" w:hAnsiTheme="majorHAnsi" w:cs="Arial"/>
                <w:noProof/>
                <w:lang w:eastAsia="en-US"/>
              </w:rPr>
              <w:drawing>
                <wp:inline distT="0" distB="0" distL="0" distR="0" wp14:anchorId="47C4F620" wp14:editId="6A22F42D">
                  <wp:extent cx="1110615" cy="32639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tretch>
                            <a:fillRect/>
                          </a:stretch>
                        </pic:blipFill>
                        <pic:spPr bwMode="auto">
                          <a:xfrm>
                            <a:off x="0" y="0"/>
                            <a:ext cx="1110615" cy="326390"/>
                          </a:xfrm>
                          <a:prstGeom prst="rect">
                            <a:avLst/>
                          </a:prstGeom>
                          <a:noFill/>
                          <a:ln w="9525">
                            <a:noFill/>
                            <a:miter lim="800000"/>
                            <a:headEnd/>
                            <a:tailEnd/>
                          </a:ln>
                        </pic:spPr>
                      </pic:pic>
                    </a:graphicData>
                  </a:graphic>
                </wp:inline>
              </w:drawing>
            </w:r>
          </w:p>
        </w:tc>
      </w:tr>
      <w:tr w:rsidR="00C24DD4" w:rsidRPr="00CE34EF" w:rsidTr="00F03566">
        <w:trPr>
          <w:trHeight w:val="360"/>
          <w:jc w:val="center"/>
        </w:trPr>
        <w:tc>
          <w:tcPr>
            <w:tcW w:w="5000" w:type="pct"/>
            <w:vAlign w:val="center"/>
          </w:tcPr>
          <w:p w:rsidR="00C24DD4" w:rsidRPr="00CE34EF" w:rsidRDefault="00C24DD4" w:rsidP="00F03566">
            <w:pPr>
              <w:pStyle w:val="NoSpacing"/>
              <w:jc w:val="center"/>
              <w:rPr>
                <w:rFonts w:asciiTheme="majorHAnsi" w:hAnsiTheme="majorHAnsi" w:cs="Arial"/>
                <w:b/>
                <w:bCs/>
              </w:rPr>
            </w:pPr>
          </w:p>
          <w:p w:rsidR="00C24DD4" w:rsidRPr="00CE34EF" w:rsidRDefault="00C24DD4" w:rsidP="00F03566">
            <w:pPr>
              <w:pStyle w:val="NoSpacing"/>
              <w:jc w:val="center"/>
              <w:rPr>
                <w:rFonts w:asciiTheme="majorHAnsi" w:hAnsiTheme="majorHAnsi" w:cs="Arial"/>
                <w:b/>
                <w:bCs/>
              </w:rPr>
            </w:pPr>
          </w:p>
        </w:tc>
      </w:tr>
      <w:tr w:rsidR="00C24DD4" w:rsidRPr="00CE34EF" w:rsidTr="00F03566">
        <w:trPr>
          <w:trHeight w:val="360"/>
          <w:jc w:val="center"/>
        </w:trPr>
        <w:sdt>
          <w:sdtPr>
            <w:rPr>
              <w:rFonts w:asciiTheme="majorHAnsi" w:hAnsiTheme="majorHAnsi" w:cs="Arial"/>
              <w:b/>
              <w:bCs/>
            </w:rPr>
            <w:alias w:val="Date"/>
            <w:id w:val="516659546"/>
            <w:showingPlcHdr/>
            <w:dataBinding w:prefixMappings="xmlns:ns0='http://schemas.microsoft.com/office/2006/coverPageProps'" w:xpath="/ns0:CoverPageProperties[1]/ns0:PublishDate[1]" w:storeItemID="{55AF091B-3C7A-41E3-B477-F2FDAA23CFDA}"/>
            <w:date w:fullDate="2018-01-06T00:00:00Z">
              <w:dateFormat w:val="M/d/yyyy"/>
              <w:lid w:val="en-US"/>
              <w:storeMappedDataAs w:val="dateTime"/>
              <w:calendar w:val="gregorian"/>
            </w:date>
          </w:sdtPr>
          <w:sdtEndPr/>
          <w:sdtContent>
            <w:tc>
              <w:tcPr>
                <w:tcW w:w="5000" w:type="pct"/>
                <w:vAlign w:val="center"/>
              </w:tcPr>
              <w:p w:rsidR="00C24DD4" w:rsidRPr="00CE34EF" w:rsidRDefault="00C24DD4" w:rsidP="00F03566">
                <w:pPr>
                  <w:pStyle w:val="NoSpacing"/>
                  <w:jc w:val="center"/>
                  <w:rPr>
                    <w:rFonts w:asciiTheme="majorHAnsi" w:hAnsiTheme="majorHAnsi" w:cs="Arial"/>
                    <w:b/>
                    <w:bCs/>
                  </w:rPr>
                </w:pPr>
                <w:r>
                  <w:rPr>
                    <w:rFonts w:asciiTheme="majorHAnsi" w:hAnsiTheme="majorHAnsi" w:cs="Arial"/>
                    <w:b/>
                    <w:bCs/>
                  </w:rPr>
                  <w:t xml:space="preserve">     </w:t>
                </w:r>
              </w:p>
            </w:tc>
          </w:sdtContent>
        </w:sdt>
      </w:tr>
    </w:tbl>
    <w:p w:rsidR="00C24DD4" w:rsidRPr="004C38CC" w:rsidRDefault="00296070" w:rsidP="00C24DD4">
      <w:pPr>
        <w:jc w:val="center"/>
        <w:rPr>
          <w:rFonts w:ascii="Century Schoolbook L;Times New" w:hAnsi="Century Schoolbook L;Times New" w:cs="Century Schoolbook L;Times New"/>
          <w:b/>
          <w:color w:val="000000" w:themeColor="text1"/>
          <w:sz w:val="20"/>
          <w:szCs w:val="20"/>
        </w:rPr>
      </w:pPr>
      <w:r>
        <w:rPr>
          <w:rFonts w:ascii="Century Schoolbook L;Times New" w:hAnsi="Century Schoolbook L;Times New" w:cs="Century Schoolbook L;Times New"/>
          <w:b/>
          <w:color w:val="000000" w:themeColor="text1"/>
          <w:sz w:val="20"/>
          <w:szCs w:val="20"/>
        </w:rPr>
        <w:t>Version: 1.5_4</w:t>
      </w:r>
    </w:p>
    <w:p w:rsidR="00C24DD4" w:rsidRDefault="00C24DD4" w:rsidP="00C24DD4">
      <w:pPr>
        <w:rPr>
          <w:rFonts w:ascii="Century Schoolbook L;Times New" w:hAnsi="Century Schoolbook L;Times New" w:cs="Century Schoolbook L;Times New"/>
          <w:b/>
          <w:color w:val="333399"/>
          <w:sz w:val="28"/>
          <w:szCs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Century Schoolbook L;Times New" w:hAnsi="Century Schoolbook L;Times New" w:cs="Century Schoolbook L;Times New"/>
          <w:b/>
          <w:sz w:val="28"/>
        </w:rPr>
      </w:pPr>
    </w:p>
    <w:p w:rsidR="00C24DD4" w:rsidRDefault="00C24DD4" w:rsidP="00C24DD4">
      <w:pPr>
        <w:jc w:val="center"/>
        <w:rPr>
          <w:rFonts w:asciiTheme="majorHAnsi" w:hAnsiTheme="majorHAnsi" w:cs="Arial"/>
          <w:b/>
          <w:sz w:val="28"/>
        </w:rPr>
      </w:pPr>
      <w:r>
        <w:rPr>
          <w:rFonts w:asciiTheme="majorHAnsi" w:hAnsiTheme="majorHAnsi" w:cs="Arial"/>
          <w:b/>
          <w:color w:val="auto"/>
          <w:sz w:val="32"/>
          <w:szCs w:val="32"/>
        </w:rPr>
        <w:t xml:space="preserve">**** </w:t>
      </w:r>
      <w:r>
        <w:rPr>
          <w:rFonts w:asciiTheme="majorHAnsi" w:hAnsiTheme="majorHAnsi" w:cs="Arial"/>
          <w:b/>
          <w:sz w:val="28"/>
        </w:rPr>
        <w:t>Version</w:t>
      </w:r>
      <w:r w:rsidRPr="00CE34EF">
        <w:rPr>
          <w:rFonts w:asciiTheme="majorHAnsi" w:hAnsiTheme="majorHAnsi" w:cs="Arial"/>
          <w:b/>
          <w:sz w:val="28"/>
        </w:rPr>
        <w:t xml:space="preserve"> History</w:t>
      </w:r>
      <w:r>
        <w:rPr>
          <w:rFonts w:asciiTheme="majorHAnsi" w:hAnsiTheme="majorHAnsi" w:cs="Arial"/>
          <w:b/>
          <w:sz w:val="28"/>
        </w:rPr>
        <w:t xml:space="preserve"> ****</w:t>
      </w:r>
    </w:p>
    <w:p w:rsidR="00C24DD4" w:rsidRPr="00CE34EF" w:rsidRDefault="00C24DD4" w:rsidP="00C24DD4">
      <w:pPr>
        <w:jc w:val="center"/>
        <w:rPr>
          <w:rFonts w:asciiTheme="majorHAnsi" w:hAnsiTheme="majorHAnsi" w:cs="Arial"/>
          <w:b/>
          <w:sz w:val="28"/>
        </w:rPr>
      </w:pPr>
    </w:p>
    <w:tbl>
      <w:tblPr>
        <w:tblW w:w="9783" w:type="dxa"/>
        <w:tblInd w:w="-60" w:type="dxa"/>
        <w:tblBorders>
          <w:top w:val="single" w:sz="4" w:space="0" w:color="000001"/>
          <w:left w:val="single" w:sz="4" w:space="0" w:color="000001"/>
          <w:bottom w:val="nil"/>
          <w:right w:val="nil"/>
          <w:insideH w:val="nil"/>
          <w:insideV w:val="nil"/>
        </w:tblBorders>
        <w:tblLayout w:type="fixed"/>
        <w:tblCellMar>
          <w:left w:w="93" w:type="dxa"/>
        </w:tblCellMar>
        <w:tblLook w:val="04A0" w:firstRow="1" w:lastRow="0" w:firstColumn="1" w:lastColumn="0" w:noHBand="0" w:noVBand="1"/>
      </w:tblPr>
      <w:tblGrid>
        <w:gridCol w:w="1413"/>
        <w:gridCol w:w="900"/>
        <w:gridCol w:w="5896"/>
        <w:gridCol w:w="1574"/>
      </w:tblGrid>
      <w:tr w:rsidR="00C24DD4" w:rsidRPr="00CE34EF" w:rsidTr="00E4157E">
        <w:trPr>
          <w:cantSplit/>
          <w:trHeight w:hRule="exact" w:val="793"/>
        </w:trPr>
        <w:tc>
          <w:tcPr>
            <w:tcW w:w="1413" w:type="dxa"/>
            <w:tcBorders>
              <w:top w:val="single" w:sz="4" w:space="0" w:color="000001"/>
              <w:left w:val="single" w:sz="4" w:space="0" w:color="000001"/>
              <w:bottom w:val="single" w:sz="4" w:space="0" w:color="000001"/>
              <w:right w:val="nil"/>
            </w:tcBorders>
            <w:shd w:val="clear" w:color="auto" w:fill="CCCCCC"/>
            <w:tcMar>
              <w:left w:w="93" w:type="dxa"/>
            </w:tcMar>
            <w:vAlign w:val="center"/>
          </w:tcPr>
          <w:p w:rsidR="00C24DD4" w:rsidRPr="00CE34EF" w:rsidRDefault="00C24DD4" w:rsidP="00F03566">
            <w:pPr>
              <w:jc w:val="center"/>
              <w:rPr>
                <w:rFonts w:asciiTheme="majorHAnsi" w:hAnsiTheme="majorHAnsi" w:cs="Arial"/>
                <w:b/>
              </w:rPr>
            </w:pPr>
            <w:r>
              <w:rPr>
                <w:rFonts w:asciiTheme="majorHAnsi" w:hAnsiTheme="majorHAnsi" w:cs="Arial"/>
                <w:b/>
              </w:rPr>
              <w:t xml:space="preserve">Date </w:t>
            </w:r>
          </w:p>
        </w:tc>
        <w:tc>
          <w:tcPr>
            <w:tcW w:w="900" w:type="dxa"/>
            <w:tcBorders>
              <w:top w:val="single" w:sz="4" w:space="0" w:color="000001"/>
              <w:left w:val="single" w:sz="4" w:space="0" w:color="000001"/>
              <w:bottom w:val="single" w:sz="4" w:space="0" w:color="000001"/>
              <w:right w:val="nil"/>
            </w:tcBorders>
            <w:shd w:val="clear" w:color="auto" w:fill="CCCCCC"/>
            <w:tcMar>
              <w:left w:w="93" w:type="dxa"/>
            </w:tcMar>
            <w:vAlign w:val="center"/>
          </w:tcPr>
          <w:p w:rsidR="00C24DD4" w:rsidRPr="00CE34EF" w:rsidRDefault="00C24DD4" w:rsidP="00F03566">
            <w:pPr>
              <w:jc w:val="center"/>
              <w:rPr>
                <w:rFonts w:asciiTheme="majorHAnsi" w:hAnsiTheme="majorHAnsi" w:cs="Arial"/>
                <w:b/>
              </w:rPr>
            </w:pPr>
            <w:r>
              <w:rPr>
                <w:rFonts w:asciiTheme="majorHAnsi" w:hAnsiTheme="majorHAnsi" w:cs="Arial"/>
                <w:b/>
              </w:rPr>
              <w:t>Version</w:t>
            </w:r>
          </w:p>
        </w:tc>
        <w:tc>
          <w:tcPr>
            <w:tcW w:w="5896" w:type="dxa"/>
            <w:tcBorders>
              <w:top w:val="single" w:sz="4" w:space="0" w:color="000001"/>
              <w:left w:val="single" w:sz="4" w:space="0" w:color="000001"/>
              <w:bottom w:val="single" w:sz="4" w:space="0" w:color="000001"/>
              <w:right w:val="single" w:sz="4" w:space="0" w:color="000001"/>
            </w:tcBorders>
            <w:shd w:val="clear" w:color="auto" w:fill="CCCCCC"/>
            <w:tcMar>
              <w:left w:w="93" w:type="dxa"/>
            </w:tcMar>
            <w:vAlign w:val="center"/>
          </w:tcPr>
          <w:p w:rsidR="00C24DD4" w:rsidRPr="00636317" w:rsidRDefault="00C24DD4" w:rsidP="00F03566">
            <w:pPr>
              <w:jc w:val="center"/>
              <w:rPr>
                <w:rFonts w:asciiTheme="majorHAnsi" w:hAnsiTheme="majorHAnsi" w:cs="Arial"/>
                <w:b/>
              </w:rPr>
            </w:pPr>
            <w:r w:rsidRPr="00636317">
              <w:rPr>
                <w:rFonts w:asciiTheme="majorHAnsi" w:hAnsiTheme="majorHAnsi" w:cs="Arial"/>
                <w:b/>
              </w:rPr>
              <w:t xml:space="preserve">Amendment Comments </w:t>
            </w:r>
          </w:p>
          <w:p w:rsidR="00C24DD4" w:rsidRPr="00CE34EF" w:rsidRDefault="00C24DD4" w:rsidP="00F03566">
            <w:pPr>
              <w:jc w:val="center"/>
              <w:rPr>
                <w:rFonts w:asciiTheme="majorHAnsi" w:hAnsiTheme="majorHAnsi" w:cs="Arial"/>
                <w:b/>
              </w:rPr>
            </w:pPr>
            <w:r w:rsidRPr="00636317">
              <w:rPr>
                <w:rFonts w:asciiTheme="majorHAnsi" w:hAnsiTheme="majorHAnsi" w:cs="Arial"/>
                <w:b/>
              </w:rPr>
              <w:t>(relating to version being introduced)</w:t>
            </w:r>
          </w:p>
        </w:tc>
        <w:tc>
          <w:tcPr>
            <w:tcW w:w="1574" w:type="dxa"/>
            <w:tcBorders>
              <w:top w:val="single" w:sz="4" w:space="0" w:color="000001"/>
              <w:left w:val="single" w:sz="4" w:space="0" w:color="000001"/>
              <w:bottom w:val="single" w:sz="4" w:space="0" w:color="000001"/>
              <w:right w:val="single" w:sz="4" w:space="0" w:color="000001"/>
            </w:tcBorders>
            <w:shd w:val="clear" w:color="auto" w:fill="CCCCCC"/>
          </w:tcPr>
          <w:p w:rsidR="00C24DD4" w:rsidRPr="00CE34EF" w:rsidRDefault="00C24DD4" w:rsidP="00F03566">
            <w:pPr>
              <w:jc w:val="center"/>
              <w:rPr>
                <w:rFonts w:asciiTheme="majorHAnsi" w:hAnsiTheme="majorHAnsi" w:cs="Arial"/>
                <w:b/>
              </w:rPr>
            </w:pPr>
            <w:r>
              <w:rPr>
                <w:rFonts w:asciiTheme="majorHAnsi" w:hAnsiTheme="majorHAnsi" w:cs="Arial"/>
                <w:b/>
              </w:rPr>
              <w:t>Owner</w:t>
            </w:r>
          </w:p>
        </w:tc>
      </w:tr>
      <w:tr w:rsidR="00C24DD4" w:rsidRPr="00CE34EF" w:rsidTr="00E4157E">
        <w:trPr>
          <w:cantSplit/>
          <w:trHeight w:hRule="exact" w:val="658"/>
        </w:trPr>
        <w:tc>
          <w:tcPr>
            <w:tcW w:w="1413" w:type="dxa"/>
            <w:tcBorders>
              <w:top w:val="single" w:sz="4" w:space="0" w:color="000001"/>
              <w:left w:val="single" w:sz="4" w:space="0" w:color="000001"/>
              <w:bottom w:val="single" w:sz="4" w:space="0" w:color="000001"/>
              <w:right w:val="nil"/>
            </w:tcBorders>
            <w:shd w:val="clear" w:color="auto" w:fill="FFFFFF"/>
            <w:tcMar>
              <w:left w:w="93" w:type="dxa"/>
            </w:tcMar>
            <w:vAlign w:val="center"/>
          </w:tcPr>
          <w:p w:rsidR="00C24DD4" w:rsidRPr="00CE34EF" w:rsidRDefault="001A6A9D" w:rsidP="00F03566">
            <w:pPr>
              <w:jc w:val="center"/>
              <w:rPr>
                <w:rFonts w:asciiTheme="majorHAnsi" w:hAnsiTheme="majorHAnsi" w:cs="Arial"/>
                <w:color w:val="0000FF"/>
              </w:rPr>
            </w:pPr>
            <w:r>
              <w:rPr>
                <w:rFonts w:asciiTheme="majorHAnsi" w:hAnsiTheme="majorHAnsi" w:cs="Arial"/>
                <w:color w:val="0000FF"/>
              </w:rPr>
              <w:t>17-04</w:t>
            </w:r>
            <w:r w:rsidR="00C24DD4">
              <w:rPr>
                <w:rFonts w:asciiTheme="majorHAnsi" w:hAnsiTheme="majorHAnsi" w:cs="Arial"/>
                <w:color w:val="0000FF"/>
              </w:rPr>
              <w:t>-18</w:t>
            </w:r>
          </w:p>
        </w:tc>
        <w:tc>
          <w:tcPr>
            <w:tcW w:w="900" w:type="dxa"/>
            <w:tcBorders>
              <w:top w:val="single" w:sz="4" w:space="0" w:color="000001"/>
              <w:left w:val="single" w:sz="4" w:space="0" w:color="000001"/>
              <w:bottom w:val="single" w:sz="4" w:space="0" w:color="000001"/>
              <w:right w:val="nil"/>
            </w:tcBorders>
            <w:shd w:val="clear" w:color="auto" w:fill="FFFFFF"/>
            <w:tcMar>
              <w:left w:w="93" w:type="dxa"/>
            </w:tcMar>
            <w:vAlign w:val="center"/>
          </w:tcPr>
          <w:p w:rsidR="00C24DD4" w:rsidRPr="00CE34EF" w:rsidRDefault="001A6A9D" w:rsidP="00F03566">
            <w:pPr>
              <w:jc w:val="center"/>
              <w:rPr>
                <w:rFonts w:asciiTheme="majorHAnsi" w:hAnsiTheme="majorHAnsi" w:cs="Arial"/>
                <w:color w:val="0000FF"/>
              </w:rPr>
            </w:pPr>
            <w:r>
              <w:rPr>
                <w:rFonts w:asciiTheme="majorHAnsi" w:hAnsiTheme="majorHAnsi" w:cs="Arial"/>
                <w:color w:val="0000FF"/>
              </w:rPr>
              <w:t>1.5_1</w:t>
            </w:r>
          </w:p>
        </w:tc>
        <w:tc>
          <w:tcPr>
            <w:tcW w:w="5896"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C24DD4" w:rsidRPr="00CE34EF" w:rsidRDefault="00C24DD4" w:rsidP="00C24DD4">
            <w:pPr>
              <w:rPr>
                <w:rFonts w:asciiTheme="majorHAnsi" w:hAnsiTheme="majorHAnsi" w:cs="Arial"/>
                <w:color w:val="0000FF"/>
              </w:rPr>
            </w:pPr>
            <w:r>
              <w:rPr>
                <w:rFonts w:ascii="Century Schoolbook L;Times New" w:hAnsi="Century Schoolbook L;Times New" w:cs="Century Schoolbook L;Times New"/>
                <w:color w:val="0000FF"/>
              </w:rPr>
              <w:t>New format</w:t>
            </w:r>
            <w:r w:rsidR="001A6A9D">
              <w:rPr>
                <w:rFonts w:ascii="Century Schoolbook L;Times New" w:hAnsi="Century Schoolbook L;Times New" w:cs="Century Schoolbook L;Times New"/>
                <w:color w:val="0000FF"/>
              </w:rPr>
              <w:t xml:space="preserve"> for Beneficiary Registrations f</w:t>
            </w:r>
            <w:r>
              <w:rPr>
                <w:rFonts w:ascii="Century Schoolbook L;Times New" w:hAnsi="Century Schoolbook L;Times New" w:cs="Century Schoolbook L;Times New"/>
                <w:color w:val="0000FF"/>
              </w:rPr>
              <w:t>or Nodal Account API</w:t>
            </w:r>
          </w:p>
        </w:tc>
        <w:tc>
          <w:tcPr>
            <w:tcW w:w="1574" w:type="dxa"/>
            <w:tcBorders>
              <w:top w:val="single" w:sz="4" w:space="0" w:color="000001"/>
              <w:left w:val="single" w:sz="4" w:space="0" w:color="000001"/>
              <w:bottom w:val="single" w:sz="4" w:space="0" w:color="000001"/>
              <w:right w:val="single" w:sz="4" w:space="0" w:color="000001"/>
            </w:tcBorders>
            <w:shd w:val="clear" w:color="auto" w:fill="FFFFFF"/>
          </w:tcPr>
          <w:p w:rsidR="00C24DD4" w:rsidRPr="00CE34EF" w:rsidRDefault="00C24DD4" w:rsidP="00F03566">
            <w:pPr>
              <w:rPr>
                <w:rFonts w:asciiTheme="majorHAnsi" w:hAnsiTheme="majorHAnsi" w:cs="Arial"/>
                <w:color w:val="0000FF"/>
              </w:rPr>
            </w:pPr>
            <w:r>
              <w:rPr>
                <w:rFonts w:asciiTheme="majorHAnsi" w:hAnsiTheme="majorHAnsi" w:cs="Arial"/>
                <w:color w:val="0000FF"/>
              </w:rPr>
              <w:t>Richa Gupta</w:t>
            </w:r>
          </w:p>
        </w:tc>
      </w:tr>
      <w:tr w:rsidR="00C24DD4" w:rsidRPr="00CE34EF" w:rsidTr="00E4157E">
        <w:trPr>
          <w:cantSplit/>
          <w:trHeight w:hRule="exact" w:val="415"/>
        </w:trPr>
        <w:tc>
          <w:tcPr>
            <w:tcW w:w="1413" w:type="dxa"/>
            <w:tcBorders>
              <w:top w:val="single" w:sz="4" w:space="0" w:color="000001"/>
              <w:left w:val="single" w:sz="4" w:space="0" w:color="000001"/>
              <w:bottom w:val="single" w:sz="4" w:space="0" w:color="000001"/>
              <w:right w:val="nil"/>
            </w:tcBorders>
            <w:shd w:val="clear" w:color="auto" w:fill="FFFFFF"/>
            <w:tcMar>
              <w:left w:w="93" w:type="dxa"/>
            </w:tcMar>
            <w:vAlign w:val="center"/>
          </w:tcPr>
          <w:p w:rsidR="00C24DD4" w:rsidRPr="00CE34EF" w:rsidRDefault="0013607A" w:rsidP="00F03566">
            <w:pPr>
              <w:rPr>
                <w:rFonts w:asciiTheme="majorHAnsi" w:hAnsiTheme="majorHAnsi" w:cs="Arial"/>
                <w:color w:val="0000FF"/>
              </w:rPr>
            </w:pPr>
            <w:r>
              <w:rPr>
                <w:rFonts w:asciiTheme="majorHAnsi" w:hAnsiTheme="majorHAnsi" w:cs="Arial"/>
                <w:color w:val="0000FF"/>
              </w:rPr>
              <w:t>15-05-18</w:t>
            </w:r>
          </w:p>
        </w:tc>
        <w:tc>
          <w:tcPr>
            <w:tcW w:w="900" w:type="dxa"/>
            <w:tcBorders>
              <w:top w:val="single" w:sz="4" w:space="0" w:color="000001"/>
              <w:left w:val="single" w:sz="4" w:space="0" w:color="000001"/>
              <w:bottom w:val="single" w:sz="4" w:space="0" w:color="000001"/>
              <w:right w:val="nil"/>
            </w:tcBorders>
            <w:shd w:val="clear" w:color="auto" w:fill="FFFFFF"/>
            <w:tcMar>
              <w:left w:w="93" w:type="dxa"/>
            </w:tcMar>
            <w:vAlign w:val="center"/>
          </w:tcPr>
          <w:p w:rsidR="00C24DD4" w:rsidRPr="00CE34EF" w:rsidRDefault="0013607A" w:rsidP="00F03566">
            <w:pPr>
              <w:jc w:val="center"/>
              <w:rPr>
                <w:rFonts w:asciiTheme="majorHAnsi" w:hAnsiTheme="majorHAnsi" w:cs="Arial"/>
                <w:color w:val="0000FF"/>
              </w:rPr>
            </w:pPr>
            <w:r>
              <w:rPr>
                <w:rFonts w:asciiTheme="majorHAnsi" w:hAnsiTheme="majorHAnsi" w:cs="Arial"/>
                <w:color w:val="0000FF"/>
              </w:rPr>
              <w:t>1.5_2</w:t>
            </w:r>
          </w:p>
        </w:tc>
        <w:tc>
          <w:tcPr>
            <w:tcW w:w="5896" w:type="dxa"/>
            <w:tcBorders>
              <w:top w:val="single" w:sz="4" w:space="0" w:color="000001"/>
              <w:left w:val="single" w:sz="4" w:space="0" w:color="000001"/>
              <w:bottom w:val="single" w:sz="4" w:space="0" w:color="000001"/>
              <w:right w:val="single" w:sz="4" w:space="0" w:color="000001"/>
            </w:tcBorders>
            <w:shd w:val="clear" w:color="auto" w:fill="FFFFFF"/>
            <w:tcMar>
              <w:left w:w="93" w:type="dxa"/>
            </w:tcMar>
            <w:vAlign w:val="center"/>
          </w:tcPr>
          <w:p w:rsidR="00C24DD4" w:rsidRPr="00CE34EF" w:rsidRDefault="0013607A" w:rsidP="00F03566">
            <w:pPr>
              <w:jc w:val="center"/>
              <w:rPr>
                <w:rFonts w:asciiTheme="majorHAnsi" w:hAnsiTheme="majorHAnsi" w:cs="Arial"/>
                <w:color w:val="0000FF"/>
              </w:rPr>
            </w:pPr>
            <w:r>
              <w:rPr>
                <w:rFonts w:asciiTheme="majorHAnsi" w:hAnsiTheme="majorHAnsi" w:cs="Arial"/>
                <w:color w:val="0000FF"/>
              </w:rPr>
              <w:t>Updated KYC Master Document</w:t>
            </w:r>
          </w:p>
        </w:tc>
        <w:tc>
          <w:tcPr>
            <w:tcW w:w="1574" w:type="dxa"/>
            <w:tcBorders>
              <w:top w:val="single" w:sz="4" w:space="0" w:color="000001"/>
              <w:left w:val="single" w:sz="4" w:space="0" w:color="000001"/>
              <w:bottom w:val="single" w:sz="4" w:space="0" w:color="000001"/>
              <w:right w:val="single" w:sz="4" w:space="0" w:color="000001"/>
            </w:tcBorders>
            <w:shd w:val="clear" w:color="auto" w:fill="FFFFFF"/>
          </w:tcPr>
          <w:p w:rsidR="00C24DD4" w:rsidRPr="00CE34EF" w:rsidRDefault="0013607A" w:rsidP="00F03566">
            <w:pPr>
              <w:jc w:val="center"/>
              <w:rPr>
                <w:rFonts w:asciiTheme="majorHAnsi" w:hAnsiTheme="majorHAnsi" w:cs="Arial"/>
                <w:color w:val="0000FF"/>
              </w:rPr>
            </w:pPr>
            <w:r>
              <w:rPr>
                <w:rFonts w:asciiTheme="majorHAnsi" w:hAnsiTheme="majorHAnsi" w:cs="Arial"/>
                <w:color w:val="0000FF"/>
              </w:rPr>
              <w:t>Richa Gupta</w:t>
            </w:r>
          </w:p>
        </w:tc>
      </w:tr>
      <w:tr w:rsidR="00C24DD4" w:rsidRPr="00CE34EF" w:rsidTr="00E4157E">
        <w:trPr>
          <w:cantSplit/>
          <w:trHeight w:hRule="exact" w:val="802"/>
        </w:trPr>
        <w:tc>
          <w:tcPr>
            <w:tcW w:w="1413" w:type="dxa"/>
            <w:tcBorders>
              <w:top w:val="single" w:sz="4" w:space="0" w:color="000001"/>
              <w:left w:val="single" w:sz="4" w:space="0" w:color="000001"/>
              <w:bottom w:val="single" w:sz="4" w:space="0" w:color="000001"/>
              <w:right w:val="nil"/>
            </w:tcBorders>
            <w:shd w:val="clear" w:color="auto" w:fill="FFFFFF"/>
            <w:tcMar>
              <w:left w:w="93" w:type="dxa"/>
            </w:tcMar>
            <w:vAlign w:val="center"/>
          </w:tcPr>
          <w:p w:rsidR="00C24DD4" w:rsidRPr="00CE34EF" w:rsidRDefault="00E4157E" w:rsidP="00E4157E">
            <w:pPr>
              <w:rPr>
                <w:rFonts w:asciiTheme="majorHAnsi" w:hAnsiTheme="majorHAnsi" w:cs="Arial"/>
                <w:color w:val="0000FF"/>
              </w:rPr>
            </w:pPr>
            <w:r>
              <w:rPr>
                <w:rFonts w:asciiTheme="majorHAnsi" w:hAnsiTheme="majorHAnsi" w:cs="Arial"/>
                <w:color w:val="0000FF"/>
              </w:rPr>
              <w:t>24-10-18</w:t>
            </w:r>
          </w:p>
        </w:tc>
        <w:tc>
          <w:tcPr>
            <w:tcW w:w="900" w:type="dxa"/>
            <w:tcBorders>
              <w:top w:val="single" w:sz="4" w:space="0" w:color="000001"/>
              <w:left w:val="single" w:sz="4" w:space="0" w:color="000001"/>
              <w:bottom w:val="single" w:sz="4" w:space="0" w:color="000001"/>
              <w:right w:val="nil"/>
            </w:tcBorders>
            <w:shd w:val="clear" w:color="auto" w:fill="FFFFFF"/>
            <w:tcMar>
              <w:left w:w="93" w:type="dxa"/>
            </w:tcMar>
            <w:vAlign w:val="center"/>
          </w:tcPr>
          <w:p w:rsidR="00C24DD4" w:rsidRPr="00CE34EF" w:rsidRDefault="00E4157E" w:rsidP="00E4157E">
            <w:pPr>
              <w:jc w:val="center"/>
              <w:rPr>
                <w:rFonts w:asciiTheme="majorHAnsi" w:hAnsiTheme="majorHAnsi" w:cs="Arial"/>
                <w:color w:val="0000FF"/>
              </w:rPr>
            </w:pPr>
            <w:r>
              <w:rPr>
                <w:rFonts w:asciiTheme="majorHAnsi" w:hAnsiTheme="majorHAnsi" w:cs="Arial"/>
                <w:color w:val="0000FF"/>
              </w:rPr>
              <w:t>1.5_3</w:t>
            </w:r>
          </w:p>
        </w:tc>
        <w:tc>
          <w:tcPr>
            <w:tcW w:w="5896" w:type="dxa"/>
            <w:tcBorders>
              <w:top w:val="single" w:sz="4" w:space="0" w:color="000001"/>
              <w:left w:val="single" w:sz="4" w:space="0" w:color="000001"/>
              <w:bottom w:val="single" w:sz="4" w:space="0" w:color="000001"/>
              <w:right w:val="single" w:sz="4" w:space="0" w:color="000001"/>
            </w:tcBorders>
            <w:shd w:val="clear" w:color="auto" w:fill="FFFFFF"/>
            <w:tcMar>
              <w:left w:w="93" w:type="dxa"/>
            </w:tcMar>
            <w:vAlign w:val="center"/>
          </w:tcPr>
          <w:p w:rsidR="00C24DD4" w:rsidRPr="00CE34EF" w:rsidRDefault="00E4157E" w:rsidP="00F03566">
            <w:pPr>
              <w:jc w:val="center"/>
              <w:rPr>
                <w:rFonts w:asciiTheme="majorHAnsi" w:hAnsiTheme="majorHAnsi" w:cs="Arial"/>
                <w:color w:val="0000FF"/>
              </w:rPr>
            </w:pPr>
            <w:r>
              <w:rPr>
                <w:rFonts w:asciiTheme="majorHAnsi" w:hAnsiTheme="majorHAnsi" w:cs="Arial"/>
                <w:color w:val="0000FF"/>
              </w:rPr>
              <w:t xml:space="preserve">Updated </w:t>
            </w:r>
            <w:r w:rsidRPr="00296070">
              <w:rPr>
                <w:rFonts w:asciiTheme="majorHAnsi" w:hAnsiTheme="majorHAnsi" w:cs="Arial"/>
                <w:color w:val="0000FF"/>
              </w:rPr>
              <w:t>City</w:t>
            </w:r>
            <w:r>
              <w:rPr>
                <w:rFonts w:asciiTheme="majorHAnsi" w:hAnsiTheme="majorHAnsi" w:cs="Arial"/>
                <w:color w:val="0000FF"/>
              </w:rPr>
              <w:t>-state list</w:t>
            </w:r>
          </w:p>
        </w:tc>
        <w:tc>
          <w:tcPr>
            <w:tcW w:w="1574" w:type="dxa"/>
            <w:tcBorders>
              <w:top w:val="single" w:sz="4" w:space="0" w:color="000001"/>
              <w:left w:val="single" w:sz="4" w:space="0" w:color="000001"/>
              <w:bottom w:val="single" w:sz="4" w:space="0" w:color="000001"/>
              <w:right w:val="single" w:sz="4" w:space="0" w:color="000001"/>
            </w:tcBorders>
            <w:shd w:val="clear" w:color="auto" w:fill="FFFFFF"/>
          </w:tcPr>
          <w:p w:rsidR="00C24DD4" w:rsidRPr="00CE34EF" w:rsidRDefault="00E4157E" w:rsidP="00F03566">
            <w:pPr>
              <w:jc w:val="center"/>
              <w:rPr>
                <w:rFonts w:asciiTheme="majorHAnsi" w:hAnsiTheme="majorHAnsi" w:cs="Arial"/>
                <w:color w:val="0000FF"/>
              </w:rPr>
            </w:pPr>
            <w:r>
              <w:rPr>
                <w:rFonts w:asciiTheme="majorHAnsi" w:hAnsiTheme="majorHAnsi" w:cs="Arial"/>
                <w:color w:val="0000FF"/>
              </w:rPr>
              <w:t>Siddharth Goyal</w:t>
            </w:r>
          </w:p>
        </w:tc>
      </w:tr>
      <w:tr w:rsidR="00296070" w:rsidRPr="00CE34EF" w:rsidTr="00E4157E">
        <w:trPr>
          <w:cantSplit/>
          <w:trHeight w:hRule="exact" w:val="802"/>
        </w:trPr>
        <w:tc>
          <w:tcPr>
            <w:tcW w:w="1413" w:type="dxa"/>
            <w:tcBorders>
              <w:top w:val="single" w:sz="4" w:space="0" w:color="000001"/>
              <w:left w:val="single" w:sz="4" w:space="0" w:color="000001"/>
              <w:bottom w:val="single" w:sz="4" w:space="0" w:color="000001"/>
              <w:right w:val="nil"/>
            </w:tcBorders>
            <w:shd w:val="clear" w:color="auto" w:fill="FFFFFF"/>
            <w:tcMar>
              <w:left w:w="93" w:type="dxa"/>
            </w:tcMar>
            <w:vAlign w:val="center"/>
          </w:tcPr>
          <w:p w:rsidR="00296070" w:rsidRPr="00296070" w:rsidRDefault="00296070" w:rsidP="00E4157E">
            <w:pPr>
              <w:rPr>
                <w:rFonts w:asciiTheme="majorHAnsi" w:hAnsiTheme="majorHAnsi" w:cs="Arial"/>
                <w:color w:val="0000FF"/>
                <w:sz w:val="22"/>
                <w:szCs w:val="22"/>
              </w:rPr>
            </w:pPr>
            <w:r w:rsidRPr="00296070">
              <w:rPr>
                <w:rFonts w:asciiTheme="majorHAnsi" w:hAnsiTheme="majorHAnsi" w:cs="Arial"/>
                <w:color w:val="0000FF"/>
                <w:sz w:val="22"/>
                <w:szCs w:val="22"/>
              </w:rPr>
              <w:t>18-01-2019</w:t>
            </w:r>
          </w:p>
        </w:tc>
        <w:tc>
          <w:tcPr>
            <w:tcW w:w="900" w:type="dxa"/>
            <w:tcBorders>
              <w:top w:val="single" w:sz="4" w:space="0" w:color="000001"/>
              <w:left w:val="single" w:sz="4" w:space="0" w:color="000001"/>
              <w:bottom w:val="single" w:sz="4" w:space="0" w:color="000001"/>
              <w:right w:val="nil"/>
            </w:tcBorders>
            <w:shd w:val="clear" w:color="auto" w:fill="FFFFFF"/>
            <w:tcMar>
              <w:left w:w="93" w:type="dxa"/>
            </w:tcMar>
            <w:vAlign w:val="center"/>
          </w:tcPr>
          <w:p w:rsidR="00296070" w:rsidRDefault="00296070" w:rsidP="00E4157E">
            <w:pPr>
              <w:jc w:val="center"/>
              <w:rPr>
                <w:rFonts w:asciiTheme="majorHAnsi" w:hAnsiTheme="majorHAnsi" w:cs="Arial"/>
                <w:color w:val="0000FF"/>
              </w:rPr>
            </w:pPr>
            <w:r>
              <w:rPr>
                <w:rFonts w:asciiTheme="majorHAnsi" w:hAnsiTheme="majorHAnsi" w:cs="Arial"/>
                <w:color w:val="0000FF"/>
              </w:rPr>
              <w:t>1.5_4</w:t>
            </w:r>
          </w:p>
        </w:tc>
        <w:tc>
          <w:tcPr>
            <w:tcW w:w="5896" w:type="dxa"/>
            <w:tcBorders>
              <w:top w:val="single" w:sz="4" w:space="0" w:color="000001"/>
              <w:left w:val="single" w:sz="4" w:space="0" w:color="000001"/>
              <w:bottom w:val="single" w:sz="4" w:space="0" w:color="000001"/>
              <w:right w:val="single" w:sz="4" w:space="0" w:color="000001"/>
            </w:tcBorders>
            <w:shd w:val="clear" w:color="auto" w:fill="FFFFFF"/>
            <w:tcMar>
              <w:left w:w="93" w:type="dxa"/>
            </w:tcMar>
            <w:vAlign w:val="center"/>
          </w:tcPr>
          <w:p w:rsidR="00296070" w:rsidRPr="00CE34EF" w:rsidRDefault="00296070" w:rsidP="00B80C81">
            <w:pPr>
              <w:jc w:val="center"/>
              <w:rPr>
                <w:rFonts w:asciiTheme="majorHAnsi" w:hAnsiTheme="majorHAnsi" w:cs="Arial"/>
                <w:color w:val="0000FF"/>
              </w:rPr>
            </w:pPr>
            <w:r>
              <w:rPr>
                <w:rFonts w:asciiTheme="majorHAnsi" w:hAnsiTheme="majorHAnsi" w:cs="Arial"/>
                <w:color w:val="0000FF"/>
              </w:rPr>
              <w:t xml:space="preserve">Updated </w:t>
            </w:r>
            <w:r w:rsidRPr="00296070">
              <w:rPr>
                <w:rFonts w:asciiTheme="majorHAnsi" w:hAnsiTheme="majorHAnsi" w:cs="Arial"/>
                <w:color w:val="0000FF"/>
              </w:rPr>
              <w:t>City</w:t>
            </w:r>
            <w:r>
              <w:rPr>
                <w:rFonts w:asciiTheme="majorHAnsi" w:hAnsiTheme="majorHAnsi" w:cs="Arial"/>
                <w:color w:val="0000FF"/>
              </w:rPr>
              <w:t>-state list</w:t>
            </w:r>
          </w:p>
        </w:tc>
        <w:tc>
          <w:tcPr>
            <w:tcW w:w="1574" w:type="dxa"/>
            <w:tcBorders>
              <w:top w:val="single" w:sz="4" w:space="0" w:color="000001"/>
              <w:left w:val="single" w:sz="4" w:space="0" w:color="000001"/>
              <w:bottom w:val="single" w:sz="4" w:space="0" w:color="000001"/>
              <w:right w:val="single" w:sz="4" w:space="0" w:color="000001"/>
            </w:tcBorders>
            <w:shd w:val="clear" w:color="auto" w:fill="FFFFFF"/>
          </w:tcPr>
          <w:p w:rsidR="00296070" w:rsidRPr="00CE34EF" w:rsidRDefault="00296070" w:rsidP="00B80C81">
            <w:pPr>
              <w:jc w:val="center"/>
              <w:rPr>
                <w:rFonts w:asciiTheme="majorHAnsi" w:hAnsiTheme="majorHAnsi" w:cs="Arial"/>
                <w:color w:val="0000FF"/>
              </w:rPr>
            </w:pPr>
            <w:r>
              <w:rPr>
                <w:rFonts w:asciiTheme="majorHAnsi" w:hAnsiTheme="majorHAnsi" w:cs="Arial"/>
                <w:color w:val="0000FF"/>
              </w:rPr>
              <w:t>Siddharth Goyal</w:t>
            </w:r>
          </w:p>
        </w:tc>
      </w:tr>
    </w:tbl>
    <w:p w:rsidR="00C24DD4" w:rsidRDefault="00C24DD4" w:rsidP="00C24DD4">
      <w:pPr>
        <w:suppressAutoHyphens w:val="0"/>
        <w:rPr>
          <w:rFonts w:ascii="Times" w:hAnsi="Times" w:cs="Segoe UI"/>
          <w:b/>
          <w:sz w:val="36"/>
          <w:szCs w:val="20"/>
        </w:rPr>
      </w:pPr>
    </w:p>
    <w:p w:rsidR="00C24DD4" w:rsidRPr="003C2B57" w:rsidRDefault="00C24DD4" w:rsidP="00C24DD4">
      <w:pPr>
        <w:suppressAutoHyphens w:val="0"/>
        <w:jc w:val="center"/>
        <w:rPr>
          <w:rFonts w:ascii="Times" w:hAnsi="Times" w:cs="Segoe UI"/>
          <w:b/>
          <w:sz w:val="36"/>
          <w:szCs w:val="20"/>
        </w:rPr>
      </w:pPr>
    </w:p>
    <w:p w:rsidR="00C24DD4" w:rsidRPr="00622AC1" w:rsidRDefault="00C24DD4" w:rsidP="00C24DD4">
      <w:pPr>
        <w:suppressAutoHyphens w:val="0"/>
        <w:rPr>
          <w:rFonts w:ascii="Times" w:hAnsi="Times" w:cs="Segoe UI"/>
          <w:b/>
          <w:color w:val="FFFFFF" w:themeColor="background1"/>
          <w:sz w:val="20"/>
          <w:szCs w:val="20"/>
        </w:rPr>
      </w:pPr>
      <w:r>
        <w:rPr>
          <w:rFonts w:ascii="Times" w:hAnsi="Times" w:cs="Segoe UI"/>
          <w:sz w:val="20"/>
          <w:szCs w:val="20"/>
        </w:rPr>
        <w:br w:type="page"/>
      </w:r>
    </w:p>
    <w:p w:rsidR="00C24DD4" w:rsidRPr="00360681" w:rsidRDefault="00C24DD4" w:rsidP="00C24DD4">
      <w:pPr>
        <w:shd w:val="clear" w:color="auto" w:fill="EEECE1" w:themeFill="background2"/>
        <w:rPr>
          <w:rFonts w:ascii="Times" w:hAnsi="Times" w:cs="Segoe UI"/>
          <w:b/>
          <w:sz w:val="28"/>
          <w:szCs w:val="28"/>
        </w:rPr>
      </w:pPr>
      <w:r w:rsidRPr="00360681">
        <w:rPr>
          <w:rFonts w:ascii="Times" w:hAnsi="Times" w:cs="Segoe UI"/>
          <w:b/>
          <w:sz w:val="28"/>
          <w:szCs w:val="28"/>
        </w:rPr>
        <w:lastRenderedPageBreak/>
        <w:t>Table of Contents</w:t>
      </w:r>
    </w:p>
    <w:p w:rsidR="00C24DD4" w:rsidRDefault="00C24DD4" w:rsidP="00C24DD4">
      <w:pPr>
        <w:rPr>
          <w:rFonts w:ascii="Times" w:hAnsi="Times" w:cs="Segoe UI"/>
          <w:sz w:val="20"/>
          <w:szCs w:val="20"/>
        </w:rPr>
      </w:pPr>
    </w:p>
    <w:p w:rsidR="00734145" w:rsidRPr="00734145" w:rsidRDefault="00734145" w:rsidP="00C24DD4">
      <w:pPr>
        <w:rPr>
          <w:rFonts w:ascii="Times" w:hAnsi="Times" w:cs="Segoe UI"/>
          <w:sz w:val="28"/>
          <w:szCs w:val="28"/>
        </w:rPr>
      </w:pPr>
      <w:r w:rsidRPr="00734145">
        <w:rPr>
          <w:rFonts w:ascii="Times" w:hAnsi="Times" w:cs="Segoe UI"/>
          <w:sz w:val="28"/>
          <w:szCs w:val="28"/>
        </w:rPr>
        <w:t>1. Beneficiary Registration for Nodal Account</w:t>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566E99">
        <w:rPr>
          <w:rFonts w:ascii="Times" w:hAnsi="Times"/>
        </w:rPr>
        <w:fldChar w:fldCharType="begin"/>
      </w:r>
      <w:r w:rsidRPr="00566E99">
        <w:rPr>
          <w:rFonts w:ascii="Times" w:hAnsi="Times"/>
        </w:rPr>
        <w:instrText>TOC</w:instrText>
      </w:r>
      <w:r w:rsidRPr="00566E99">
        <w:rPr>
          <w:rFonts w:ascii="Times" w:hAnsi="Times"/>
        </w:rPr>
        <w:fldChar w:fldCharType="separate"/>
      </w:r>
      <w:r w:rsidRPr="00223002">
        <w:rPr>
          <w:sz w:val="24"/>
          <w:szCs w:val="24"/>
        </w:rPr>
        <w:t>Introduction</w:t>
      </w:r>
      <w:r w:rsidRPr="00223002">
        <w:rPr>
          <w:sz w:val="24"/>
          <w:szCs w:val="24"/>
        </w:rPr>
        <w:tab/>
      </w:r>
      <w:r w:rsidRPr="00223002">
        <w:rPr>
          <w:sz w:val="24"/>
          <w:szCs w:val="24"/>
        </w:rPr>
        <w:fldChar w:fldCharType="begin"/>
      </w:r>
      <w:r w:rsidRPr="00223002">
        <w:rPr>
          <w:sz w:val="24"/>
          <w:szCs w:val="24"/>
        </w:rPr>
        <w:instrText xml:space="preserve"> PAGEREF _Toc510718425 \h </w:instrText>
      </w:r>
      <w:r w:rsidRPr="00223002">
        <w:rPr>
          <w:sz w:val="24"/>
          <w:szCs w:val="24"/>
        </w:rPr>
      </w:r>
      <w:r w:rsidRPr="00223002">
        <w:rPr>
          <w:sz w:val="24"/>
          <w:szCs w:val="24"/>
        </w:rPr>
        <w:fldChar w:fldCharType="separate"/>
      </w:r>
      <w:r w:rsidRPr="00223002">
        <w:rPr>
          <w:sz w:val="24"/>
          <w:szCs w:val="24"/>
        </w:rPr>
        <w:t>4</w:t>
      </w:r>
      <w:r w:rsidRPr="00223002">
        <w:rPr>
          <w:sz w:val="24"/>
          <w:szCs w:val="24"/>
        </w:rPr>
        <w:fldChar w:fldCharType="end"/>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Description</w:t>
      </w:r>
      <w:r w:rsidRPr="00223002">
        <w:rPr>
          <w:sz w:val="24"/>
          <w:szCs w:val="24"/>
        </w:rPr>
        <w:tab/>
      </w:r>
      <w:r w:rsidRPr="00223002">
        <w:rPr>
          <w:sz w:val="24"/>
          <w:szCs w:val="24"/>
        </w:rPr>
        <w:fldChar w:fldCharType="begin"/>
      </w:r>
      <w:r w:rsidRPr="00223002">
        <w:rPr>
          <w:sz w:val="24"/>
          <w:szCs w:val="24"/>
        </w:rPr>
        <w:instrText xml:space="preserve"> PAGEREF _Toc510718426 \h </w:instrText>
      </w:r>
      <w:r w:rsidRPr="00223002">
        <w:rPr>
          <w:sz w:val="24"/>
          <w:szCs w:val="24"/>
        </w:rPr>
      </w:r>
      <w:r w:rsidRPr="00223002">
        <w:rPr>
          <w:sz w:val="24"/>
          <w:szCs w:val="24"/>
        </w:rPr>
        <w:fldChar w:fldCharType="separate"/>
      </w:r>
      <w:r w:rsidRPr="00223002">
        <w:rPr>
          <w:sz w:val="24"/>
          <w:szCs w:val="24"/>
        </w:rPr>
        <w:t>4</w:t>
      </w:r>
      <w:r w:rsidRPr="00223002">
        <w:rPr>
          <w:sz w:val="24"/>
          <w:szCs w:val="24"/>
        </w:rPr>
        <w:fldChar w:fldCharType="end"/>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Transport protocol (SOAP / REST)</w:t>
      </w:r>
      <w:r w:rsidRPr="00223002">
        <w:rPr>
          <w:sz w:val="24"/>
          <w:szCs w:val="24"/>
        </w:rPr>
        <w:tab/>
      </w:r>
      <w:r w:rsidRPr="00223002">
        <w:rPr>
          <w:sz w:val="24"/>
          <w:szCs w:val="24"/>
        </w:rPr>
        <w:fldChar w:fldCharType="begin"/>
      </w:r>
      <w:r w:rsidRPr="00223002">
        <w:rPr>
          <w:sz w:val="24"/>
          <w:szCs w:val="24"/>
        </w:rPr>
        <w:instrText xml:space="preserve"> PAGEREF _Toc510718427 \h </w:instrText>
      </w:r>
      <w:r w:rsidRPr="00223002">
        <w:rPr>
          <w:sz w:val="24"/>
          <w:szCs w:val="24"/>
        </w:rPr>
      </w:r>
      <w:r w:rsidRPr="00223002">
        <w:rPr>
          <w:sz w:val="24"/>
          <w:szCs w:val="24"/>
        </w:rPr>
        <w:fldChar w:fldCharType="separate"/>
      </w:r>
      <w:r w:rsidRPr="00223002">
        <w:rPr>
          <w:sz w:val="24"/>
          <w:szCs w:val="24"/>
        </w:rPr>
        <w:t>4</w:t>
      </w:r>
      <w:r w:rsidRPr="00223002">
        <w:rPr>
          <w:sz w:val="24"/>
          <w:szCs w:val="24"/>
        </w:rPr>
        <w:fldChar w:fldCharType="end"/>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API Request URLs</w:t>
      </w:r>
      <w:r w:rsidRPr="00223002">
        <w:rPr>
          <w:sz w:val="24"/>
          <w:szCs w:val="24"/>
        </w:rPr>
        <w:tab/>
      </w:r>
      <w:r w:rsidRPr="00223002">
        <w:rPr>
          <w:sz w:val="24"/>
          <w:szCs w:val="24"/>
        </w:rPr>
        <w:fldChar w:fldCharType="begin"/>
      </w:r>
      <w:r w:rsidRPr="00223002">
        <w:rPr>
          <w:sz w:val="24"/>
          <w:szCs w:val="24"/>
        </w:rPr>
        <w:instrText xml:space="preserve"> PAGEREF _Toc510718428 \h </w:instrText>
      </w:r>
      <w:r w:rsidRPr="00223002">
        <w:rPr>
          <w:sz w:val="24"/>
          <w:szCs w:val="24"/>
        </w:rPr>
      </w:r>
      <w:r w:rsidRPr="00223002">
        <w:rPr>
          <w:sz w:val="24"/>
          <w:szCs w:val="24"/>
        </w:rPr>
        <w:fldChar w:fldCharType="separate"/>
      </w:r>
      <w:r w:rsidRPr="00223002">
        <w:rPr>
          <w:sz w:val="24"/>
          <w:szCs w:val="24"/>
        </w:rPr>
        <w:t>4</w:t>
      </w:r>
      <w:r w:rsidRPr="00223002">
        <w:rPr>
          <w:sz w:val="24"/>
          <w:szCs w:val="24"/>
        </w:rPr>
        <w:fldChar w:fldCharType="end"/>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Access Requirements</w:t>
      </w:r>
      <w:r w:rsidRPr="00223002">
        <w:rPr>
          <w:sz w:val="24"/>
          <w:szCs w:val="24"/>
        </w:rPr>
        <w:tab/>
      </w:r>
      <w:r w:rsidRPr="00223002">
        <w:rPr>
          <w:sz w:val="24"/>
          <w:szCs w:val="24"/>
        </w:rPr>
        <w:fldChar w:fldCharType="begin"/>
      </w:r>
      <w:r w:rsidRPr="00223002">
        <w:rPr>
          <w:sz w:val="24"/>
          <w:szCs w:val="24"/>
        </w:rPr>
        <w:instrText xml:space="preserve"> PAGEREF _Toc510718429 \h </w:instrText>
      </w:r>
      <w:r w:rsidRPr="00223002">
        <w:rPr>
          <w:sz w:val="24"/>
          <w:szCs w:val="24"/>
        </w:rPr>
      </w:r>
      <w:r w:rsidRPr="00223002">
        <w:rPr>
          <w:sz w:val="24"/>
          <w:szCs w:val="24"/>
        </w:rPr>
        <w:fldChar w:fldCharType="separate"/>
      </w:r>
      <w:r w:rsidRPr="00223002">
        <w:rPr>
          <w:sz w:val="24"/>
          <w:szCs w:val="24"/>
        </w:rPr>
        <w:t>4</w:t>
      </w:r>
      <w:r w:rsidRPr="00223002">
        <w:rPr>
          <w:sz w:val="24"/>
          <w:szCs w:val="24"/>
        </w:rPr>
        <w:fldChar w:fldCharType="end"/>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Request Parameters</w:t>
      </w:r>
      <w:r w:rsidRPr="00223002">
        <w:rPr>
          <w:sz w:val="24"/>
          <w:szCs w:val="24"/>
        </w:rPr>
        <w:tab/>
      </w:r>
      <w:r w:rsidRPr="00223002">
        <w:rPr>
          <w:sz w:val="24"/>
          <w:szCs w:val="24"/>
        </w:rPr>
        <w:fldChar w:fldCharType="begin"/>
      </w:r>
      <w:r w:rsidRPr="00223002">
        <w:rPr>
          <w:sz w:val="24"/>
          <w:szCs w:val="24"/>
        </w:rPr>
        <w:instrText xml:space="preserve"> PAGEREF _Toc510718430 \h </w:instrText>
      </w:r>
      <w:r w:rsidRPr="00223002">
        <w:rPr>
          <w:sz w:val="24"/>
          <w:szCs w:val="24"/>
        </w:rPr>
      </w:r>
      <w:r w:rsidRPr="00223002">
        <w:rPr>
          <w:sz w:val="24"/>
          <w:szCs w:val="24"/>
        </w:rPr>
        <w:fldChar w:fldCharType="separate"/>
      </w:r>
      <w:r w:rsidRPr="00223002">
        <w:rPr>
          <w:sz w:val="24"/>
          <w:szCs w:val="24"/>
        </w:rPr>
        <w:t>5</w:t>
      </w:r>
      <w:r w:rsidRPr="00223002">
        <w:rPr>
          <w:sz w:val="24"/>
          <w:szCs w:val="24"/>
        </w:rPr>
        <w:fldChar w:fldCharType="end"/>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Response Parameters</w:t>
      </w:r>
      <w:r w:rsidRPr="00223002">
        <w:rPr>
          <w:sz w:val="24"/>
          <w:szCs w:val="24"/>
        </w:rPr>
        <w:tab/>
      </w:r>
      <w:r w:rsidR="00DB5806" w:rsidRPr="00223002">
        <w:rPr>
          <w:sz w:val="24"/>
          <w:szCs w:val="24"/>
        </w:rPr>
        <w:t>8</w:t>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Success - Request and Response Sample for all modes of payments</w:t>
      </w:r>
      <w:r w:rsidRPr="00223002">
        <w:rPr>
          <w:sz w:val="24"/>
          <w:szCs w:val="24"/>
        </w:rPr>
        <w:tab/>
      </w:r>
      <w:r w:rsidR="00DB5806" w:rsidRPr="00223002">
        <w:rPr>
          <w:sz w:val="24"/>
          <w:szCs w:val="24"/>
        </w:rPr>
        <w:t>10</w:t>
      </w:r>
    </w:p>
    <w:p w:rsidR="00173D9C" w:rsidRDefault="00173D9C" w:rsidP="00F06C81">
      <w:pPr>
        <w:pStyle w:val="TOC4"/>
      </w:pPr>
    </w:p>
    <w:p w:rsidR="00734145" w:rsidRDefault="00173D9C" w:rsidP="00F06C81">
      <w:pPr>
        <w:pStyle w:val="TOC4"/>
      </w:pPr>
      <w:r w:rsidRPr="00F06C81">
        <w:t>2. Nodal Account Benficiary Enquiry</w:t>
      </w:r>
    </w:p>
    <w:p w:rsidR="00F36314" w:rsidRPr="00223002" w:rsidRDefault="00F36314" w:rsidP="00F36314">
      <w:pPr>
        <w:pStyle w:val="TOC4"/>
        <w:rPr>
          <w:rFonts w:asciiTheme="minorHAnsi" w:eastAsiaTheme="minorEastAsia" w:hAnsiTheme="minorHAnsi" w:cstheme="minorBidi"/>
          <w:color w:val="auto"/>
          <w:sz w:val="24"/>
          <w:szCs w:val="24"/>
          <w:lang w:eastAsia="en-US"/>
        </w:rPr>
      </w:pPr>
      <w:r w:rsidRPr="00223002">
        <w:rPr>
          <w:sz w:val="24"/>
          <w:szCs w:val="24"/>
        </w:rPr>
        <w:t>Introduction</w:t>
      </w:r>
      <w:r w:rsidRPr="00223002">
        <w:rPr>
          <w:sz w:val="24"/>
          <w:szCs w:val="24"/>
        </w:rPr>
        <w:tab/>
      </w:r>
      <w:r w:rsidR="00B900E6">
        <w:rPr>
          <w:sz w:val="24"/>
          <w:szCs w:val="24"/>
        </w:rPr>
        <w:t>26</w:t>
      </w:r>
    </w:p>
    <w:p w:rsidR="00364AE5" w:rsidRPr="00223002" w:rsidRDefault="00364AE5" w:rsidP="00364AE5">
      <w:pPr>
        <w:pStyle w:val="TOC4"/>
        <w:rPr>
          <w:rFonts w:asciiTheme="minorHAnsi" w:eastAsiaTheme="minorEastAsia" w:hAnsiTheme="minorHAnsi" w:cstheme="minorBidi"/>
          <w:color w:val="auto"/>
          <w:sz w:val="24"/>
          <w:szCs w:val="24"/>
          <w:lang w:eastAsia="en-US"/>
        </w:rPr>
      </w:pPr>
      <w:r w:rsidRPr="00223002">
        <w:rPr>
          <w:sz w:val="24"/>
          <w:szCs w:val="24"/>
        </w:rPr>
        <w:t>Description</w:t>
      </w:r>
      <w:r w:rsidRPr="00223002">
        <w:rPr>
          <w:sz w:val="24"/>
          <w:szCs w:val="24"/>
        </w:rPr>
        <w:tab/>
      </w:r>
      <w:r w:rsidR="005D3E34">
        <w:rPr>
          <w:sz w:val="24"/>
          <w:szCs w:val="24"/>
        </w:rPr>
        <w:t>26</w:t>
      </w:r>
    </w:p>
    <w:p w:rsidR="00364AE5" w:rsidRPr="00223002" w:rsidRDefault="00364AE5" w:rsidP="00364AE5">
      <w:pPr>
        <w:pStyle w:val="TOC4"/>
        <w:rPr>
          <w:rFonts w:asciiTheme="minorHAnsi" w:eastAsiaTheme="minorEastAsia" w:hAnsiTheme="minorHAnsi" w:cstheme="minorBidi"/>
          <w:color w:val="auto"/>
          <w:sz w:val="24"/>
          <w:szCs w:val="24"/>
          <w:lang w:eastAsia="en-US"/>
        </w:rPr>
      </w:pPr>
      <w:r w:rsidRPr="00223002">
        <w:rPr>
          <w:sz w:val="24"/>
          <w:szCs w:val="24"/>
        </w:rPr>
        <w:t>Transport protocol (SOAP / REST)</w:t>
      </w:r>
      <w:r w:rsidRPr="00223002">
        <w:rPr>
          <w:sz w:val="24"/>
          <w:szCs w:val="24"/>
        </w:rPr>
        <w:tab/>
      </w:r>
      <w:r w:rsidR="003114FC">
        <w:rPr>
          <w:sz w:val="24"/>
          <w:szCs w:val="24"/>
        </w:rPr>
        <w:t>26</w:t>
      </w:r>
    </w:p>
    <w:p w:rsidR="00364AE5" w:rsidRPr="00223002" w:rsidRDefault="00364AE5" w:rsidP="00364AE5">
      <w:pPr>
        <w:pStyle w:val="TOC4"/>
        <w:rPr>
          <w:rFonts w:asciiTheme="minorHAnsi" w:eastAsiaTheme="minorEastAsia" w:hAnsiTheme="minorHAnsi" w:cstheme="minorBidi"/>
          <w:color w:val="auto"/>
          <w:sz w:val="24"/>
          <w:szCs w:val="24"/>
          <w:lang w:eastAsia="en-US"/>
        </w:rPr>
      </w:pPr>
      <w:r w:rsidRPr="00223002">
        <w:rPr>
          <w:sz w:val="24"/>
          <w:szCs w:val="24"/>
        </w:rPr>
        <w:t>API Request URLs</w:t>
      </w:r>
      <w:r w:rsidRPr="00223002">
        <w:rPr>
          <w:sz w:val="24"/>
          <w:szCs w:val="24"/>
        </w:rPr>
        <w:tab/>
      </w:r>
      <w:r w:rsidR="003114FC">
        <w:rPr>
          <w:sz w:val="24"/>
          <w:szCs w:val="24"/>
        </w:rPr>
        <w:t>26</w:t>
      </w:r>
    </w:p>
    <w:p w:rsidR="00364AE5" w:rsidRDefault="00364AE5" w:rsidP="00364AE5">
      <w:pPr>
        <w:pStyle w:val="TOC4"/>
        <w:rPr>
          <w:sz w:val="24"/>
          <w:szCs w:val="24"/>
        </w:rPr>
      </w:pPr>
      <w:r w:rsidRPr="00223002">
        <w:rPr>
          <w:sz w:val="24"/>
          <w:szCs w:val="24"/>
        </w:rPr>
        <w:t>Access Requirements</w:t>
      </w:r>
      <w:r w:rsidRPr="00223002">
        <w:rPr>
          <w:sz w:val="24"/>
          <w:szCs w:val="24"/>
        </w:rPr>
        <w:tab/>
      </w:r>
      <w:r w:rsidR="007415F4">
        <w:rPr>
          <w:sz w:val="24"/>
          <w:szCs w:val="24"/>
        </w:rPr>
        <w:t>26</w:t>
      </w:r>
    </w:p>
    <w:p w:rsidR="00311285" w:rsidRPr="00223002" w:rsidRDefault="00311285" w:rsidP="00311285">
      <w:pPr>
        <w:pStyle w:val="TOC4"/>
        <w:rPr>
          <w:rFonts w:asciiTheme="minorHAnsi" w:eastAsiaTheme="minorEastAsia" w:hAnsiTheme="minorHAnsi" w:cstheme="minorBidi"/>
          <w:color w:val="auto"/>
          <w:sz w:val="24"/>
          <w:szCs w:val="24"/>
          <w:lang w:eastAsia="en-US"/>
        </w:rPr>
      </w:pPr>
      <w:r w:rsidRPr="00223002">
        <w:rPr>
          <w:sz w:val="24"/>
          <w:szCs w:val="24"/>
        </w:rPr>
        <w:t>Request Parameters</w:t>
      </w:r>
      <w:r w:rsidRPr="00223002">
        <w:rPr>
          <w:sz w:val="24"/>
          <w:szCs w:val="24"/>
        </w:rPr>
        <w:tab/>
      </w:r>
      <w:r>
        <w:rPr>
          <w:sz w:val="24"/>
          <w:szCs w:val="24"/>
        </w:rPr>
        <w:t>27</w:t>
      </w:r>
    </w:p>
    <w:p w:rsidR="00311285" w:rsidRPr="00311285" w:rsidRDefault="00311285" w:rsidP="00311285">
      <w:pPr>
        <w:pStyle w:val="TOC4"/>
        <w:rPr>
          <w:rFonts w:asciiTheme="minorHAnsi" w:eastAsiaTheme="minorEastAsia" w:hAnsiTheme="minorHAnsi" w:cstheme="minorBidi"/>
          <w:color w:val="auto"/>
          <w:sz w:val="24"/>
          <w:szCs w:val="24"/>
          <w:lang w:eastAsia="en-US"/>
        </w:rPr>
      </w:pPr>
      <w:r w:rsidRPr="00223002">
        <w:rPr>
          <w:sz w:val="24"/>
          <w:szCs w:val="24"/>
        </w:rPr>
        <w:t>Response Parameters</w:t>
      </w:r>
      <w:r w:rsidRPr="00223002">
        <w:rPr>
          <w:sz w:val="24"/>
          <w:szCs w:val="24"/>
        </w:rPr>
        <w:tab/>
      </w:r>
      <w:r>
        <w:rPr>
          <w:sz w:val="24"/>
          <w:szCs w:val="24"/>
        </w:rPr>
        <w:t>27</w:t>
      </w:r>
    </w:p>
    <w:p w:rsidR="005E5E1A" w:rsidRPr="005E5E1A" w:rsidRDefault="005E5E1A" w:rsidP="00F06C81">
      <w:pPr>
        <w:pStyle w:val="TOC4"/>
        <w:rPr>
          <w:rFonts w:asciiTheme="minorHAnsi" w:eastAsiaTheme="minorEastAsia" w:hAnsiTheme="minorHAnsi" w:cstheme="minorBidi"/>
          <w:color w:val="auto"/>
          <w:sz w:val="24"/>
          <w:szCs w:val="24"/>
          <w:lang w:eastAsia="en-US"/>
        </w:rPr>
      </w:pPr>
      <w:r w:rsidRPr="00223002">
        <w:rPr>
          <w:sz w:val="24"/>
          <w:szCs w:val="24"/>
        </w:rPr>
        <w:t xml:space="preserve">Success - Request and Response </w:t>
      </w:r>
      <w:r>
        <w:rPr>
          <w:sz w:val="24"/>
          <w:szCs w:val="24"/>
        </w:rPr>
        <w:t>Sample</w:t>
      </w:r>
      <w:r w:rsidRPr="00223002">
        <w:rPr>
          <w:sz w:val="24"/>
          <w:szCs w:val="24"/>
        </w:rPr>
        <w:tab/>
        <w:t>10</w:t>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Request and Response Sample for Schema Validation Failure</w:t>
      </w:r>
      <w:r w:rsidRPr="00223002">
        <w:rPr>
          <w:sz w:val="24"/>
          <w:szCs w:val="24"/>
        </w:rPr>
        <w:tab/>
      </w:r>
      <w:r w:rsidR="00014CC2">
        <w:rPr>
          <w:sz w:val="24"/>
          <w:szCs w:val="24"/>
        </w:rPr>
        <w:t>31</w:t>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Error Codes and Description</w:t>
      </w:r>
      <w:r w:rsidRPr="00223002">
        <w:rPr>
          <w:sz w:val="24"/>
          <w:szCs w:val="24"/>
        </w:rPr>
        <w:tab/>
      </w:r>
      <w:r w:rsidR="00014CC2">
        <w:rPr>
          <w:sz w:val="24"/>
          <w:szCs w:val="24"/>
        </w:rPr>
        <w:t>34</w:t>
      </w:r>
    </w:p>
    <w:p w:rsidR="00C24DD4" w:rsidRPr="00223002" w:rsidRDefault="00C24DD4" w:rsidP="00F06C81">
      <w:pPr>
        <w:pStyle w:val="TOC4"/>
        <w:rPr>
          <w:rFonts w:asciiTheme="minorHAnsi" w:eastAsiaTheme="minorEastAsia" w:hAnsiTheme="minorHAnsi" w:cstheme="minorBidi"/>
          <w:color w:val="auto"/>
          <w:sz w:val="24"/>
          <w:szCs w:val="24"/>
          <w:lang w:eastAsia="en-US"/>
        </w:rPr>
      </w:pPr>
      <w:r w:rsidRPr="00223002">
        <w:rPr>
          <w:sz w:val="24"/>
          <w:szCs w:val="24"/>
        </w:rPr>
        <w:t>Http Status Codes and Description</w:t>
      </w:r>
      <w:r w:rsidRPr="00223002">
        <w:rPr>
          <w:sz w:val="24"/>
          <w:szCs w:val="24"/>
        </w:rPr>
        <w:tab/>
      </w:r>
      <w:r w:rsidR="001A1AE1">
        <w:rPr>
          <w:sz w:val="24"/>
          <w:szCs w:val="24"/>
        </w:rPr>
        <w:t>36</w:t>
      </w:r>
    </w:p>
    <w:p w:rsidR="00C24DD4" w:rsidRPr="00566E99" w:rsidRDefault="00C24DD4" w:rsidP="00C24DD4">
      <w:pPr>
        <w:pStyle w:val="Contents1"/>
        <w:tabs>
          <w:tab w:val="left" w:pos="480"/>
          <w:tab w:val="right" w:leader="dot" w:pos="8630"/>
        </w:tabs>
        <w:rPr>
          <w:rStyle w:val="IndexLink"/>
          <w:rFonts w:ascii="Times" w:eastAsia="SimSun;宋体" w:hAnsi="Times" w:cs="Century Schoolbook L;Times New"/>
          <w:lang w:val="en-IN" w:eastAsia="en-IN"/>
        </w:rPr>
      </w:pPr>
      <w:r w:rsidRPr="00566E99">
        <w:rPr>
          <w:rFonts w:ascii="Times" w:hAnsi="Times"/>
        </w:rPr>
        <w:fldChar w:fldCharType="end"/>
      </w:r>
    </w:p>
    <w:p w:rsidR="00C24DD4" w:rsidRPr="005142EC" w:rsidRDefault="00C24DD4" w:rsidP="00C24DD4">
      <w:pPr>
        <w:pStyle w:val="Heading4"/>
        <w:rPr>
          <w:sz w:val="20"/>
          <w:szCs w:val="20"/>
        </w:rPr>
      </w:pPr>
      <w:r w:rsidRPr="00566E99">
        <w:rPr>
          <w:sz w:val="20"/>
          <w:szCs w:val="20"/>
        </w:rPr>
        <w:br w:type="page"/>
      </w:r>
      <w:bookmarkStart w:id="0" w:name="_Toc510718425"/>
      <w:r w:rsidRPr="00005771">
        <w:lastRenderedPageBreak/>
        <w:t>Introduction</w:t>
      </w:r>
      <w:bookmarkEnd w:id="0"/>
    </w:p>
    <w:p w:rsidR="00C24DD4" w:rsidRPr="00E705E4" w:rsidRDefault="004926F4" w:rsidP="00C24DD4">
      <w:pPr>
        <w:pStyle w:val="Heading2"/>
        <w:spacing w:before="0" w:after="0"/>
        <w:rPr>
          <w:rFonts w:ascii="Times New Roman" w:hAnsi="Times New Roman" w:cs="Times New Roman"/>
          <w:b w:val="0"/>
          <w:i w:val="0"/>
          <w:sz w:val="24"/>
          <w:szCs w:val="24"/>
        </w:rPr>
      </w:pPr>
      <w:r w:rsidRPr="00E705E4">
        <w:rPr>
          <w:rFonts w:ascii="Times New Roman" w:hAnsi="Times New Roman" w:cs="Times New Roman"/>
          <w:b w:val="0"/>
          <w:i w:val="0"/>
          <w:sz w:val="24"/>
          <w:szCs w:val="24"/>
        </w:rPr>
        <w:t xml:space="preserve">This API </w:t>
      </w:r>
      <w:r w:rsidR="00E705E4" w:rsidRPr="00E705E4">
        <w:rPr>
          <w:rFonts w:ascii="Times New Roman" w:hAnsi="Times New Roman" w:cs="Times New Roman"/>
          <w:b w:val="0"/>
          <w:i w:val="0"/>
          <w:sz w:val="24"/>
          <w:szCs w:val="24"/>
        </w:rPr>
        <w:t>caters</w:t>
      </w:r>
      <w:r w:rsidRPr="00E705E4">
        <w:rPr>
          <w:rFonts w:ascii="Times New Roman" w:hAnsi="Times New Roman" w:cs="Times New Roman"/>
          <w:b w:val="0"/>
          <w:i w:val="0"/>
          <w:sz w:val="24"/>
          <w:szCs w:val="24"/>
        </w:rPr>
        <w:t xml:space="preserve"> to Nodal beneficiary registration, by using this API Beneficiary KYC can be lodged with</w:t>
      </w:r>
      <w:ins w:id="1" w:author="Richa Gupta" w:date="2018-04-17T11:40:00Z">
        <w:r w:rsidR="00E705E4" w:rsidRPr="00E705E4">
          <w:rPr>
            <w:rFonts w:ascii="Times New Roman" w:hAnsi="Times New Roman" w:cs="Times New Roman"/>
            <w:b w:val="0"/>
            <w:i w:val="0"/>
            <w:sz w:val="24"/>
            <w:szCs w:val="24"/>
          </w:rPr>
          <w:t xml:space="preserve"> </w:t>
        </w:r>
      </w:ins>
      <w:del w:id="2" w:author="Richa Gupta" w:date="2018-04-17T11:40:00Z">
        <w:r w:rsidRPr="00E705E4" w:rsidDel="00E705E4">
          <w:rPr>
            <w:rFonts w:ascii="Times New Roman" w:hAnsi="Times New Roman" w:cs="Times New Roman"/>
            <w:b w:val="0"/>
            <w:i w:val="0"/>
            <w:sz w:val="24"/>
            <w:szCs w:val="24"/>
          </w:rPr>
          <w:delText xml:space="preserve"> </w:delText>
        </w:r>
      </w:del>
      <w:r w:rsidRPr="00E705E4">
        <w:rPr>
          <w:rFonts w:ascii="Times New Roman" w:hAnsi="Times New Roman" w:cs="Times New Roman"/>
          <w:b w:val="0"/>
          <w:i w:val="0"/>
          <w:sz w:val="24"/>
          <w:szCs w:val="24"/>
        </w:rPr>
        <w:t>bank for further verification</w:t>
      </w:r>
      <w:ins w:id="3" w:author="Richa Gupta" w:date="2018-04-17T11:40:00Z">
        <w:r w:rsidR="00E705E4" w:rsidRPr="00E705E4">
          <w:rPr>
            <w:rFonts w:ascii="Times New Roman" w:hAnsi="Times New Roman" w:cs="Times New Roman"/>
            <w:b w:val="0"/>
            <w:i w:val="0"/>
            <w:sz w:val="24"/>
            <w:szCs w:val="24"/>
          </w:rPr>
          <w:t>.</w:t>
        </w:r>
      </w:ins>
    </w:p>
    <w:p w:rsidR="00C24DD4" w:rsidRPr="00005771" w:rsidRDefault="00C24DD4" w:rsidP="00C24DD4">
      <w:pPr>
        <w:pStyle w:val="Heading4"/>
      </w:pPr>
      <w:bookmarkStart w:id="4" w:name="_Toc510718426"/>
      <w:r w:rsidRPr="00005771">
        <w:t>Description</w:t>
      </w:r>
      <w:bookmarkEnd w:id="4"/>
    </w:p>
    <w:p w:rsidR="00C24DD4" w:rsidRDefault="004926F4" w:rsidP="00C24DD4">
      <w:pPr>
        <w:spacing w:line="276" w:lineRule="auto"/>
      </w:pPr>
      <w:r>
        <w:t>This API can be consumed by Aggregators/corporate who have Nodal arrangement with Bank. This API enables to capture the KYC details</w:t>
      </w:r>
      <w:r w:rsidR="00312D8B">
        <w:t xml:space="preserve"> of merchants registered with aggregators.</w:t>
      </w:r>
    </w:p>
    <w:p w:rsidR="00C24DD4" w:rsidRPr="00566E99" w:rsidRDefault="00C24DD4" w:rsidP="00C24DD4">
      <w:pPr>
        <w:pStyle w:val="Heading2"/>
        <w:numPr>
          <w:ilvl w:val="0"/>
          <w:numId w:val="12"/>
        </w:numPr>
        <w:spacing w:before="0" w:after="0" w:line="276" w:lineRule="auto"/>
        <w:rPr>
          <w:rFonts w:ascii="Times" w:hAnsi="Times" w:cs="Century Schoolbook L;Times New"/>
          <w:sz w:val="20"/>
          <w:szCs w:val="20"/>
        </w:rPr>
      </w:pPr>
    </w:p>
    <w:p w:rsidR="00C24DD4" w:rsidRPr="004B4DB6" w:rsidRDefault="00C24DD4" w:rsidP="00C24DD4">
      <w:pPr>
        <w:pStyle w:val="Heading4"/>
        <w:spacing w:line="276" w:lineRule="auto"/>
      </w:pPr>
      <w:bookmarkStart w:id="5" w:name="_Toc510718427"/>
      <w:r w:rsidRPr="004B4DB6">
        <w:t>Transport protocol (SOAP / REST)</w:t>
      </w:r>
      <w:bookmarkEnd w:id="5"/>
    </w:p>
    <w:p w:rsidR="00C24DD4" w:rsidRPr="00B46A14" w:rsidRDefault="00C24DD4" w:rsidP="00C24DD4">
      <w:pPr>
        <w:spacing w:line="276" w:lineRule="auto"/>
        <w:rPr>
          <w:rFonts w:ascii="Century Schoolbook L;Times New" w:hAnsi="Century Schoolbook L;Times New" w:cs="Century Schoolbook L;Times New"/>
          <w:i/>
          <w:color w:val="FF0000"/>
          <w:sz w:val="20"/>
          <w:szCs w:val="20"/>
        </w:rPr>
      </w:pPr>
      <w:r w:rsidRPr="00B46A14">
        <w:rPr>
          <w:rFonts w:ascii="Century Schoolbook L;Times New" w:hAnsi="Century Schoolbook L;Times New" w:cs="Century Schoolbook L;Times New"/>
          <w:i/>
          <w:color w:val="FF0000"/>
          <w:sz w:val="20"/>
          <w:szCs w:val="20"/>
        </w:rPr>
        <w:t>REST</w:t>
      </w:r>
    </w:p>
    <w:p w:rsidR="00C24DD4" w:rsidRPr="00566E99" w:rsidRDefault="00C24DD4" w:rsidP="00C24DD4">
      <w:pPr>
        <w:pStyle w:val="Heading2"/>
        <w:numPr>
          <w:ilvl w:val="1"/>
          <w:numId w:val="12"/>
        </w:numPr>
        <w:spacing w:before="0" w:after="0" w:line="276" w:lineRule="auto"/>
        <w:rPr>
          <w:rFonts w:ascii="Times" w:hAnsi="Times" w:cs="Century Schoolbook L;Times New"/>
          <w:sz w:val="20"/>
          <w:szCs w:val="20"/>
        </w:rPr>
      </w:pPr>
    </w:p>
    <w:p w:rsidR="00C24DD4" w:rsidRDefault="00C24DD4" w:rsidP="00C24DD4">
      <w:pPr>
        <w:pStyle w:val="Heading4"/>
        <w:spacing w:line="276" w:lineRule="auto"/>
      </w:pPr>
      <w:bookmarkStart w:id="6" w:name="_Toc510718428"/>
      <w:r w:rsidRPr="004B4DB6">
        <w:t>API Request URLs</w:t>
      </w:r>
      <w:bookmarkEnd w:id="6"/>
    </w:p>
    <w:p w:rsidR="00C24DD4" w:rsidRPr="004B4DB6" w:rsidRDefault="00C24DD4" w:rsidP="00C24DD4">
      <w:pPr>
        <w:spacing w:line="276" w:lineRule="auto"/>
        <w:rPr>
          <w:b/>
          <w:i/>
          <w:sz w:val="22"/>
          <w:szCs w:val="22"/>
          <w:u w:val="single"/>
        </w:rPr>
      </w:pPr>
    </w:p>
    <w:p w:rsidR="00C24DD4" w:rsidRPr="008F77BC" w:rsidRDefault="008F77BC" w:rsidP="00C24DD4">
      <w:pPr>
        <w:spacing w:line="276" w:lineRule="auto"/>
        <w:rPr>
          <w:rFonts w:ascii="Times" w:hAnsi="Times" w:cs="Century Schoolbook L;Times New"/>
          <w:b/>
          <w:bCs/>
          <w:i/>
          <w:iCs/>
          <w:sz w:val="20"/>
          <w:szCs w:val="20"/>
          <w:u w:val="single"/>
        </w:rPr>
      </w:pPr>
      <w:r w:rsidRPr="008F77BC">
        <w:rPr>
          <w:i/>
          <w:u w:val="single"/>
        </w:rPr>
        <w:t>https://apideveloper.rblbank.com/test/sb/rbl/api/v1.5/na-beneficiary/registration</w:t>
      </w:r>
    </w:p>
    <w:p w:rsidR="00C24DD4" w:rsidRDefault="00C24DD4" w:rsidP="00C24DD4">
      <w:pPr>
        <w:pStyle w:val="Heading4"/>
        <w:spacing w:line="276" w:lineRule="auto"/>
      </w:pPr>
      <w:bookmarkStart w:id="7" w:name="_Toc510718429"/>
      <w:r w:rsidRPr="004B4DB6">
        <w:t>Access Requirements</w:t>
      </w:r>
      <w:bookmarkEnd w:id="7"/>
    </w:p>
    <w:p w:rsidR="00C24DD4" w:rsidRPr="00AC39D2" w:rsidRDefault="00C24DD4" w:rsidP="00C24DD4">
      <w:pPr>
        <w:pStyle w:val="ListParagraph"/>
        <w:numPr>
          <w:ilvl w:val="0"/>
          <w:numId w:val="13"/>
        </w:numPr>
        <w:spacing w:line="276" w:lineRule="auto"/>
      </w:pPr>
      <w:r w:rsidRPr="00AC39D2">
        <w:t>API endpoints to be used for consuming  the service as provided above</w:t>
      </w:r>
    </w:p>
    <w:p w:rsidR="00C24DD4" w:rsidRPr="00AC39D2" w:rsidRDefault="00C24DD4" w:rsidP="00C24DD4">
      <w:pPr>
        <w:pStyle w:val="ListParagraph"/>
        <w:numPr>
          <w:ilvl w:val="0"/>
          <w:numId w:val="13"/>
        </w:numPr>
        <w:spacing w:line="276" w:lineRule="auto"/>
      </w:pPr>
      <w:r w:rsidRPr="00AC39D2">
        <w:t>Basic Authorization to be used using the LDAP userid and password</w:t>
      </w:r>
      <w:r w:rsidR="00E705E4">
        <w:t>.</w:t>
      </w:r>
    </w:p>
    <w:p w:rsidR="00C24DD4" w:rsidRPr="00AC39D2" w:rsidRDefault="00C24DD4" w:rsidP="00C24DD4">
      <w:pPr>
        <w:pStyle w:val="ListParagraph"/>
        <w:numPr>
          <w:ilvl w:val="0"/>
          <w:numId w:val="13"/>
        </w:numPr>
        <w:spacing w:line="276" w:lineRule="auto"/>
      </w:pPr>
      <w:r w:rsidRPr="00AC39D2">
        <w:t xml:space="preserve">Client_id and Client_secret </w:t>
      </w:r>
      <w:r w:rsidR="003F446D">
        <w:t xml:space="preserve">to be set as Params </w:t>
      </w:r>
      <w:r w:rsidR="00407689">
        <w:t>Key and Values (n</w:t>
      </w:r>
      <w:r w:rsidRPr="00AC39D2">
        <w:t>eed to remove spaces before and after the client id and client secret value field)</w:t>
      </w:r>
      <w:r>
        <w:t>. Do not make any changes in these values.</w:t>
      </w:r>
      <w:ins w:id="8" w:author="Sudarshan Galipelli" w:date="2018-04-16T19:32:00Z">
        <w:r w:rsidR="00295686">
          <w:t xml:space="preserve"> </w:t>
        </w:r>
      </w:ins>
      <w:r w:rsidR="00295686">
        <w:t>Both the keys can be seen in the respective App on the web portal ( refer developer portal FAQ &amp; guidelines for details )</w:t>
      </w:r>
    </w:p>
    <w:p w:rsidR="00C24DD4" w:rsidRPr="00AC39D2" w:rsidRDefault="00C24DD4" w:rsidP="00C24DD4">
      <w:pPr>
        <w:pStyle w:val="ListParagraph"/>
        <w:numPr>
          <w:ilvl w:val="0"/>
          <w:numId w:val="13"/>
        </w:numPr>
        <w:spacing w:line="276" w:lineRule="auto"/>
      </w:pPr>
      <w:r w:rsidRPr="00AC39D2">
        <w:t>Request type should be application/Json</w:t>
      </w:r>
      <w:r w:rsidR="00407689">
        <w:t>.</w:t>
      </w:r>
    </w:p>
    <w:p w:rsidR="000A3E95" w:rsidRPr="007206EB" w:rsidRDefault="000A3E95">
      <w:pPr>
        <w:suppressAutoHyphens w:val="0"/>
        <w:rPr>
          <w:sz w:val="18"/>
          <w:szCs w:val="18"/>
        </w:rPr>
      </w:pPr>
    </w:p>
    <w:p w:rsidR="000A3E95" w:rsidRPr="007206EB" w:rsidRDefault="000A3E95">
      <w:pPr>
        <w:suppressAutoHyphens w:val="0"/>
        <w:rPr>
          <w:sz w:val="18"/>
          <w:szCs w:val="18"/>
        </w:rPr>
      </w:pPr>
    </w:p>
    <w:p w:rsidR="00F31FD1" w:rsidRPr="007206EB" w:rsidRDefault="00F31FD1">
      <w:pPr>
        <w:suppressAutoHyphens w:val="0"/>
        <w:rPr>
          <w:b/>
          <w:bCs/>
          <w:i/>
          <w:iCs/>
          <w:sz w:val="18"/>
          <w:szCs w:val="18"/>
        </w:rPr>
      </w:pPr>
      <w:r w:rsidRPr="007206EB">
        <w:rPr>
          <w:sz w:val="18"/>
          <w:szCs w:val="18"/>
        </w:rPr>
        <w:br w:type="page"/>
      </w:r>
    </w:p>
    <w:p w:rsidR="002D6DED" w:rsidRPr="00ED1AD9" w:rsidRDefault="003844E6">
      <w:pPr>
        <w:pStyle w:val="Heading2"/>
        <w:numPr>
          <w:ilvl w:val="1"/>
          <w:numId w:val="1"/>
        </w:numPr>
        <w:rPr>
          <w:rFonts w:ascii="Times New Roman" w:hAnsi="Times New Roman" w:cs="Times New Roman"/>
          <w:sz w:val="24"/>
          <w:szCs w:val="24"/>
        </w:rPr>
      </w:pPr>
      <w:r w:rsidRPr="00ED1AD9">
        <w:rPr>
          <w:rFonts w:ascii="Times New Roman" w:hAnsi="Times New Roman" w:cs="Times New Roman"/>
          <w:sz w:val="24"/>
          <w:szCs w:val="24"/>
        </w:rPr>
        <w:lastRenderedPageBreak/>
        <w:t>Request Parameters</w:t>
      </w:r>
    </w:p>
    <w:p w:rsidR="00511175" w:rsidRPr="007206EB" w:rsidRDefault="00511175" w:rsidP="00511175">
      <w:r w:rsidRPr="007206EB">
        <w:rPr>
          <w:i/>
          <w:color w:val="000000"/>
          <w:sz w:val="18"/>
          <w:szCs w:val="18"/>
          <w:lang w:eastAsia="en-IN"/>
        </w:rPr>
        <w:t>Technical specification detail of Bene</w:t>
      </w:r>
      <w:r w:rsidR="00C71CA5" w:rsidRPr="007206EB">
        <w:rPr>
          <w:i/>
          <w:color w:val="000000"/>
          <w:sz w:val="18"/>
          <w:szCs w:val="18"/>
          <w:lang w:eastAsia="en-IN"/>
        </w:rPr>
        <w:t>ficiary</w:t>
      </w:r>
      <w:r w:rsidRPr="007206EB">
        <w:rPr>
          <w:i/>
          <w:color w:val="000000"/>
          <w:sz w:val="18"/>
          <w:szCs w:val="18"/>
          <w:lang w:eastAsia="en-IN"/>
        </w:rPr>
        <w:t xml:space="preserve"> Registration API:</w:t>
      </w:r>
    </w:p>
    <w:p w:rsidR="00511175" w:rsidRPr="007206EB" w:rsidRDefault="00511175">
      <w:pPr>
        <w:rPr>
          <w:b/>
          <w:bCs/>
          <w:iCs/>
          <w:sz w:val="18"/>
          <w:szCs w:val="18"/>
        </w:rPr>
      </w:pPr>
    </w:p>
    <w:tbl>
      <w:tblPr>
        <w:tblW w:w="6803" w:type="pct"/>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5"/>
        <w:gridCol w:w="2017"/>
        <w:gridCol w:w="1795"/>
        <w:gridCol w:w="1280"/>
        <w:gridCol w:w="1415"/>
        <w:gridCol w:w="3697"/>
      </w:tblGrid>
      <w:tr w:rsidR="003836E9" w:rsidRPr="007206EB" w:rsidTr="003F4147">
        <w:trPr>
          <w:trHeight w:val="735"/>
        </w:trPr>
        <w:tc>
          <w:tcPr>
            <w:tcW w:w="766" w:type="pct"/>
            <w:shd w:val="clear" w:color="auto" w:fill="17365D" w:themeFill="text2" w:themeFillShade="BF"/>
            <w:vAlign w:val="center"/>
            <w:hideMark/>
          </w:tcPr>
          <w:p w:rsidR="003836E9" w:rsidRPr="00F8670B" w:rsidRDefault="003836E9" w:rsidP="00E00E84">
            <w:pPr>
              <w:suppressAutoHyphens w:val="0"/>
              <w:rPr>
                <w:b/>
                <w:bCs/>
                <w:color w:val="FFFFFF" w:themeColor="background1"/>
                <w:sz w:val="20"/>
                <w:szCs w:val="20"/>
                <w:lang w:val="en-IN" w:eastAsia="en-IN"/>
              </w:rPr>
            </w:pPr>
            <w:r w:rsidRPr="00F8670B">
              <w:rPr>
                <w:b/>
                <w:bCs/>
                <w:color w:val="FFFFFF" w:themeColor="background1"/>
                <w:sz w:val="20"/>
                <w:szCs w:val="20"/>
                <w:lang w:eastAsia="en-IN"/>
              </w:rPr>
              <w:t>Field name</w:t>
            </w:r>
          </w:p>
        </w:tc>
        <w:tc>
          <w:tcPr>
            <w:tcW w:w="837" w:type="pct"/>
            <w:shd w:val="clear" w:color="auto" w:fill="17365D" w:themeFill="text2" w:themeFillShade="BF"/>
            <w:vAlign w:val="center"/>
            <w:hideMark/>
          </w:tcPr>
          <w:p w:rsidR="003836E9" w:rsidRPr="00F8670B" w:rsidRDefault="003836E9" w:rsidP="00E00E84">
            <w:pPr>
              <w:suppressAutoHyphens w:val="0"/>
              <w:rPr>
                <w:b/>
                <w:bCs/>
                <w:color w:val="FFFFFF" w:themeColor="background1"/>
                <w:sz w:val="20"/>
                <w:szCs w:val="20"/>
                <w:lang w:val="en-IN" w:eastAsia="en-IN"/>
              </w:rPr>
            </w:pPr>
            <w:r w:rsidRPr="00F8670B">
              <w:rPr>
                <w:b/>
                <w:bCs/>
                <w:color w:val="FFFFFF" w:themeColor="background1"/>
                <w:sz w:val="20"/>
                <w:szCs w:val="20"/>
                <w:lang w:eastAsia="en-IN"/>
              </w:rPr>
              <w:t>Data Type</w:t>
            </w:r>
          </w:p>
        </w:tc>
        <w:tc>
          <w:tcPr>
            <w:tcW w:w="745" w:type="pct"/>
            <w:shd w:val="clear" w:color="auto" w:fill="17365D" w:themeFill="text2" w:themeFillShade="BF"/>
            <w:vAlign w:val="center"/>
            <w:hideMark/>
          </w:tcPr>
          <w:p w:rsidR="003836E9" w:rsidRPr="00F8670B" w:rsidRDefault="003836E9" w:rsidP="00E00E84">
            <w:pPr>
              <w:suppressAutoHyphens w:val="0"/>
              <w:rPr>
                <w:b/>
                <w:bCs/>
                <w:color w:val="FFFFFF" w:themeColor="background1"/>
                <w:sz w:val="20"/>
                <w:szCs w:val="20"/>
                <w:lang w:val="en-IN" w:eastAsia="en-IN"/>
              </w:rPr>
            </w:pPr>
            <w:r w:rsidRPr="00F8670B">
              <w:rPr>
                <w:b/>
                <w:bCs/>
                <w:color w:val="FFFFFF" w:themeColor="background1"/>
                <w:sz w:val="20"/>
                <w:szCs w:val="20"/>
                <w:lang w:eastAsia="en-IN"/>
              </w:rPr>
              <w:t>Length</w:t>
            </w:r>
          </w:p>
        </w:tc>
        <w:tc>
          <w:tcPr>
            <w:tcW w:w="531" w:type="pct"/>
            <w:shd w:val="clear" w:color="auto" w:fill="17365D" w:themeFill="text2" w:themeFillShade="BF"/>
            <w:vAlign w:val="center"/>
            <w:hideMark/>
          </w:tcPr>
          <w:p w:rsidR="003836E9" w:rsidRPr="00F8670B" w:rsidRDefault="003836E9" w:rsidP="001D0B9C">
            <w:pPr>
              <w:suppressAutoHyphens w:val="0"/>
              <w:rPr>
                <w:b/>
                <w:bCs/>
                <w:color w:val="FFFFFF" w:themeColor="background1"/>
                <w:sz w:val="20"/>
                <w:szCs w:val="20"/>
                <w:lang w:val="en-IN" w:eastAsia="en-IN"/>
              </w:rPr>
            </w:pPr>
            <w:r w:rsidRPr="00F8670B">
              <w:rPr>
                <w:b/>
                <w:bCs/>
                <w:color w:val="FFFFFF" w:themeColor="background1"/>
                <w:sz w:val="20"/>
                <w:szCs w:val="20"/>
                <w:lang w:eastAsia="en-IN"/>
              </w:rPr>
              <w:t xml:space="preserve">Mandatory Tags </w:t>
            </w:r>
          </w:p>
        </w:tc>
        <w:tc>
          <w:tcPr>
            <w:tcW w:w="587" w:type="pct"/>
            <w:shd w:val="clear" w:color="auto" w:fill="17365D" w:themeFill="text2" w:themeFillShade="BF"/>
            <w:vAlign w:val="center"/>
            <w:hideMark/>
          </w:tcPr>
          <w:p w:rsidR="003836E9" w:rsidRPr="00F8670B" w:rsidRDefault="003836E9" w:rsidP="00E00E84">
            <w:pPr>
              <w:suppressAutoHyphens w:val="0"/>
              <w:rPr>
                <w:b/>
                <w:bCs/>
                <w:color w:val="FFFFFF" w:themeColor="background1"/>
                <w:sz w:val="20"/>
                <w:szCs w:val="20"/>
                <w:lang w:val="en-IN" w:eastAsia="en-IN"/>
              </w:rPr>
            </w:pPr>
            <w:r w:rsidRPr="00F8670B">
              <w:rPr>
                <w:b/>
                <w:bCs/>
                <w:color w:val="FFFFFF" w:themeColor="background1"/>
                <w:sz w:val="20"/>
                <w:szCs w:val="20"/>
                <w:lang w:eastAsia="en-IN"/>
              </w:rPr>
              <w:t>Value Mandatory</w:t>
            </w:r>
          </w:p>
        </w:tc>
        <w:tc>
          <w:tcPr>
            <w:tcW w:w="1535" w:type="pct"/>
            <w:shd w:val="clear" w:color="auto" w:fill="17365D" w:themeFill="text2" w:themeFillShade="BF"/>
            <w:vAlign w:val="center"/>
            <w:hideMark/>
          </w:tcPr>
          <w:p w:rsidR="003836E9" w:rsidRPr="00F8670B" w:rsidRDefault="003836E9" w:rsidP="00E00E84">
            <w:pPr>
              <w:suppressAutoHyphens w:val="0"/>
              <w:rPr>
                <w:b/>
                <w:bCs/>
                <w:color w:val="FFFFFF" w:themeColor="background1"/>
                <w:sz w:val="20"/>
                <w:szCs w:val="20"/>
                <w:lang w:val="en-IN" w:eastAsia="en-IN"/>
              </w:rPr>
            </w:pPr>
            <w:r w:rsidRPr="00F8670B">
              <w:rPr>
                <w:b/>
                <w:bCs/>
                <w:color w:val="FFFFFF" w:themeColor="background1"/>
                <w:sz w:val="20"/>
                <w:szCs w:val="20"/>
                <w:lang w:eastAsia="en-IN"/>
              </w:rPr>
              <w:t>Description</w:t>
            </w:r>
          </w:p>
        </w:tc>
      </w:tr>
      <w:tr w:rsidR="003836E9" w:rsidRPr="007206EB" w:rsidTr="003F4147">
        <w:trPr>
          <w:trHeight w:val="832"/>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TranID</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Field will accept only Alphanumeric values. 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Pr>
                <w:bCs/>
                <w:sz w:val="18"/>
                <w:szCs w:val="18"/>
                <w:lang w:eastAsia="en-IN"/>
              </w:rPr>
              <w:t>Min-2</w:t>
            </w:r>
          </w:p>
          <w:p w:rsidR="003836E9" w:rsidRPr="007206EB" w:rsidRDefault="003836E9" w:rsidP="00E00E84">
            <w:pPr>
              <w:rPr>
                <w:sz w:val="18"/>
                <w:szCs w:val="18"/>
                <w:lang w:val="en-IN" w:eastAsia="en-IN"/>
              </w:rPr>
            </w:pPr>
            <w:r w:rsidRPr="007206EB">
              <w:rPr>
                <w:bCs/>
                <w:sz w:val="18"/>
                <w:szCs w:val="18"/>
                <w:lang w:eastAsia="en-IN"/>
              </w:rPr>
              <w:t xml:space="preserve">Max-20 </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Transaction ID which is generated by API consumer which would be</w:t>
            </w:r>
            <w:r w:rsidR="003F446D">
              <w:rPr>
                <w:bCs/>
                <w:sz w:val="18"/>
                <w:szCs w:val="18"/>
                <w:lang w:eastAsia="en-IN"/>
              </w:rPr>
              <w:t xml:space="preserve"> unique for each single </w:t>
            </w:r>
            <w:r w:rsidRPr="007206EB">
              <w:rPr>
                <w:bCs/>
                <w:sz w:val="18"/>
                <w:szCs w:val="18"/>
                <w:lang w:eastAsia="en-IN"/>
              </w:rPr>
              <w:t>request</w:t>
            </w:r>
          </w:p>
        </w:tc>
      </w:tr>
      <w:tr w:rsidR="003836E9" w:rsidRPr="007206EB" w:rsidTr="003F4147">
        <w:trPr>
          <w:trHeight w:val="844"/>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Corp_ID</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Field will accept only Alphanumeric values. 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 xml:space="preserve">Max-20 </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color w:val="000000" w:themeColor="text1"/>
                <w:sz w:val="18"/>
                <w:szCs w:val="18"/>
              </w:rPr>
              <w:t>This is a unique ID assigned to each corporate for identification, once customer onboarding process is completed. Bank will provide this ID</w:t>
            </w:r>
          </w:p>
        </w:tc>
      </w:tr>
      <w:tr w:rsidR="003836E9" w:rsidRPr="007206EB" w:rsidTr="003F4147">
        <w:trPr>
          <w:trHeight w:val="1659"/>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Maker_ID</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Field will accept only Alphanumeric values.  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 xml:space="preserve">Max-20 </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color w:val="000000" w:themeColor="text1"/>
                <w:sz w:val="18"/>
                <w:szCs w:val="18"/>
              </w:rPr>
              <w:t>The value in this Tag is mandatory/Non mandatory basis customer option at the time of onboarding.</w:t>
            </w:r>
          </w:p>
        </w:tc>
        <w:tc>
          <w:tcPr>
            <w:tcW w:w="1535" w:type="pct"/>
            <w:shd w:val="clear" w:color="auto" w:fill="D9D9D9" w:themeFill="background1" w:themeFillShade="D9"/>
            <w:hideMark/>
          </w:tcPr>
          <w:p w:rsidR="003836E9" w:rsidRPr="007206EB" w:rsidRDefault="003836E9" w:rsidP="0099625A">
            <w:pPr>
              <w:suppressAutoHyphens w:val="0"/>
              <w:rPr>
                <w:bCs/>
                <w:sz w:val="18"/>
                <w:szCs w:val="18"/>
                <w:lang w:val="en-IN" w:eastAsia="en-IN"/>
              </w:rPr>
            </w:pPr>
            <w:r w:rsidRPr="007206EB">
              <w:rPr>
                <w:color w:val="000000" w:themeColor="text1"/>
                <w:sz w:val="18"/>
                <w:szCs w:val="18"/>
              </w:rPr>
              <w:t xml:space="preserve">This is an ID registered by the corporate with Bank as part of onboarding process, </w:t>
            </w:r>
            <w:ins w:id="9" w:author="Sudarshan Galipelli" w:date="2018-04-16T19:34:00Z">
              <w:r w:rsidR="00295686">
                <w:rPr>
                  <w:color w:val="000000" w:themeColor="text1"/>
                  <w:sz w:val="18"/>
                  <w:szCs w:val="18"/>
                </w:rPr>
                <w:t xml:space="preserve"> </w:t>
              </w:r>
            </w:ins>
            <w:r w:rsidR="00295686">
              <w:rPr>
                <w:color w:val="000000" w:themeColor="text1"/>
                <w:sz w:val="18"/>
                <w:szCs w:val="18"/>
              </w:rPr>
              <w:t xml:space="preserve">( This is an ID of the user who performs a given activity in customers system) </w:t>
            </w:r>
            <w:r w:rsidRPr="007206EB">
              <w:rPr>
                <w:color w:val="000000" w:themeColor="text1"/>
                <w:sz w:val="18"/>
                <w:szCs w:val="18"/>
              </w:rPr>
              <w:t>When the request received</w:t>
            </w:r>
            <w:ins w:id="10" w:author="Richa Gupta" w:date="2018-04-17T11:42:00Z">
              <w:r w:rsidR="00E705E4">
                <w:rPr>
                  <w:color w:val="000000" w:themeColor="text1"/>
                  <w:sz w:val="18"/>
                  <w:szCs w:val="18"/>
                </w:rPr>
                <w:t xml:space="preserve"> </w:t>
              </w:r>
            </w:ins>
            <w:r w:rsidR="00E705E4">
              <w:rPr>
                <w:color w:val="000000" w:themeColor="text1"/>
                <w:sz w:val="18"/>
                <w:szCs w:val="18"/>
              </w:rPr>
              <w:t>from customer</w:t>
            </w:r>
            <w:r w:rsidRPr="007206EB">
              <w:rPr>
                <w:color w:val="000000" w:themeColor="text1"/>
                <w:sz w:val="18"/>
                <w:szCs w:val="18"/>
              </w:rPr>
              <w:t xml:space="preserve"> bank will check this ID and role before processing the payment</w:t>
            </w:r>
            <w:ins w:id="11" w:author="Richa Gupta" w:date="2018-04-17T11:42:00Z">
              <w:r w:rsidR="00E705E4">
                <w:rPr>
                  <w:color w:val="000000" w:themeColor="text1"/>
                  <w:sz w:val="18"/>
                  <w:szCs w:val="18"/>
                </w:rPr>
                <w:t xml:space="preserve">, </w:t>
              </w:r>
            </w:ins>
            <w:r w:rsidR="00E705E4">
              <w:rPr>
                <w:color w:val="000000" w:themeColor="text1"/>
                <w:sz w:val="18"/>
                <w:szCs w:val="18"/>
              </w:rPr>
              <w:t xml:space="preserve">only if customer Opt for </w:t>
            </w:r>
            <w:r w:rsidR="00407689">
              <w:rPr>
                <w:color w:val="000000" w:themeColor="text1"/>
                <w:sz w:val="18"/>
                <w:szCs w:val="18"/>
              </w:rPr>
              <w:t>validation option, otherwise no need to pass this value.</w:t>
            </w:r>
          </w:p>
        </w:tc>
      </w:tr>
      <w:tr w:rsidR="003836E9" w:rsidRPr="007206EB" w:rsidTr="003F4147">
        <w:trPr>
          <w:trHeight w:val="840"/>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Checker_ID</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Field will accept only Alphanumeric values. 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 xml:space="preserve">Max-20 </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color w:val="000000" w:themeColor="text1"/>
                <w:sz w:val="18"/>
                <w:szCs w:val="18"/>
              </w:rPr>
              <w:t>The value in this Tag is mandatory/Non mandatory basis customer option at the time of onboarding.</w:t>
            </w:r>
          </w:p>
        </w:tc>
        <w:tc>
          <w:tcPr>
            <w:tcW w:w="1535" w:type="pct"/>
            <w:shd w:val="clear" w:color="auto" w:fill="D9D9D9" w:themeFill="background1" w:themeFillShade="D9"/>
            <w:hideMark/>
          </w:tcPr>
          <w:p w:rsidR="003836E9" w:rsidRPr="007206EB" w:rsidRDefault="00407689" w:rsidP="0099625A">
            <w:pPr>
              <w:suppressAutoHyphens w:val="0"/>
              <w:rPr>
                <w:bCs/>
                <w:sz w:val="18"/>
                <w:szCs w:val="18"/>
                <w:lang w:val="en-IN" w:eastAsia="en-IN"/>
              </w:rPr>
            </w:pPr>
            <w:r w:rsidRPr="007206EB">
              <w:rPr>
                <w:color w:val="000000" w:themeColor="text1"/>
                <w:sz w:val="18"/>
                <w:szCs w:val="18"/>
              </w:rPr>
              <w:t xml:space="preserve">This is an ID registered by the corporate with Bank as part of onboarding process, </w:t>
            </w:r>
            <w:ins w:id="12" w:author="Sudarshan Galipelli" w:date="2018-04-16T19:34:00Z">
              <w:r>
                <w:rPr>
                  <w:color w:val="000000" w:themeColor="text1"/>
                  <w:sz w:val="18"/>
                  <w:szCs w:val="18"/>
                </w:rPr>
                <w:t xml:space="preserve"> </w:t>
              </w:r>
            </w:ins>
            <w:r>
              <w:rPr>
                <w:color w:val="000000" w:themeColor="text1"/>
                <w:sz w:val="18"/>
                <w:szCs w:val="18"/>
              </w:rPr>
              <w:t xml:space="preserve">( This is an ID of the user who performs a given activity in customers system) </w:t>
            </w:r>
            <w:r w:rsidRPr="007206EB">
              <w:rPr>
                <w:color w:val="000000" w:themeColor="text1"/>
                <w:sz w:val="18"/>
                <w:szCs w:val="18"/>
              </w:rPr>
              <w:t>When the request received</w:t>
            </w:r>
            <w:ins w:id="13" w:author="Richa Gupta" w:date="2018-04-17T11:42:00Z">
              <w:r>
                <w:rPr>
                  <w:color w:val="000000" w:themeColor="text1"/>
                  <w:sz w:val="18"/>
                  <w:szCs w:val="18"/>
                </w:rPr>
                <w:t xml:space="preserve"> </w:t>
              </w:r>
            </w:ins>
            <w:r>
              <w:rPr>
                <w:color w:val="000000" w:themeColor="text1"/>
                <w:sz w:val="18"/>
                <w:szCs w:val="18"/>
              </w:rPr>
              <w:t>from customer</w:t>
            </w:r>
            <w:r w:rsidRPr="007206EB">
              <w:rPr>
                <w:color w:val="000000" w:themeColor="text1"/>
                <w:sz w:val="18"/>
                <w:szCs w:val="18"/>
              </w:rPr>
              <w:t xml:space="preserve"> bank will check this ID and role before processing the payment</w:t>
            </w:r>
            <w:ins w:id="14" w:author="Richa Gupta" w:date="2018-04-17T11:42:00Z">
              <w:r>
                <w:rPr>
                  <w:color w:val="000000" w:themeColor="text1"/>
                  <w:sz w:val="18"/>
                  <w:szCs w:val="18"/>
                </w:rPr>
                <w:t xml:space="preserve">, </w:t>
              </w:r>
            </w:ins>
            <w:r>
              <w:rPr>
                <w:color w:val="000000" w:themeColor="text1"/>
                <w:sz w:val="18"/>
                <w:szCs w:val="18"/>
              </w:rPr>
              <w:t>only if customer Opt for validation option, otherwise no need to pass this value.</w:t>
            </w:r>
          </w:p>
        </w:tc>
      </w:tr>
      <w:tr w:rsidR="003836E9" w:rsidRPr="007206EB" w:rsidTr="003F4147">
        <w:trPr>
          <w:trHeight w:val="838"/>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Approver_ID</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Field will accept only Alphanumeric values. 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 xml:space="preserve">Max-20 </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color w:val="000000" w:themeColor="text1"/>
                <w:sz w:val="18"/>
                <w:szCs w:val="18"/>
              </w:rPr>
              <w:t>The value in this Tag is mandatory/Non mandatory basis customer option at the time of onboarding.</w:t>
            </w:r>
          </w:p>
        </w:tc>
        <w:tc>
          <w:tcPr>
            <w:tcW w:w="1535" w:type="pct"/>
            <w:shd w:val="clear" w:color="auto" w:fill="D9D9D9" w:themeFill="background1" w:themeFillShade="D9"/>
            <w:hideMark/>
          </w:tcPr>
          <w:p w:rsidR="003836E9" w:rsidRPr="007206EB" w:rsidRDefault="00407689" w:rsidP="00E00E84">
            <w:pPr>
              <w:suppressAutoHyphens w:val="0"/>
              <w:rPr>
                <w:bCs/>
                <w:sz w:val="18"/>
                <w:szCs w:val="18"/>
                <w:lang w:val="en-IN" w:eastAsia="en-IN"/>
              </w:rPr>
            </w:pPr>
            <w:r w:rsidRPr="007206EB">
              <w:rPr>
                <w:color w:val="000000" w:themeColor="text1"/>
                <w:sz w:val="18"/>
                <w:szCs w:val="18"/>
              </w:rPr>
              <w:t xml:space="preserve">This is an ID registered by the corporate with Bank as part of onboarding process, </w:t>
            </w:r>
            <w:ins w:id="15" w:author="Sudarshan Galipelli" w:date="2018-04-16T19:34:00Z">
              <w:r>
                <w:rPr>
                  <w:color w:val="000000" w:themeColor="text1"/>
                  <w:sz w:val="18"/>
                  <w:szCs w:val="18"/>
                </w:rPr>
                <w:t xml:space="preserve"> </w:t>
              </w:r>
            </w:ins>
            <w:r>
              <w:rPr>
                <w:color w:val="000000" w:themeColor="text1"/>
                <w:sz w:val="18"/>
                <w:szCs w:val="18"/>
              </w:rPr>
              <w:t xml:space="preserve">( This is an ID of the user who performs a given activity in customers system) </w:t>
            </w:r>
            <w:r w:rsidRPr="007206EB">
              <w:rPr>
                <w:color w:val="000000" w:themeColor="text1"/>
                <w:sz w:val="18"/>
                <w:szCs w:val="18"/>
              </w:rPr>
              <w:t>When the request received</w:t>
            </w:r>
            <w:ins w:id="16" w:author="Richa Gupta" w:date="2018-04-17T11:42:00Z">
              <w:r>
                <w:rPr>
                  <w:color w:val="000000" w:themeColor="text1"/>
                  <w:sz w:val="18"/>
                  <w:szCs w:val="18"/>
                </w:rPr>
                <w:t xml:space="preserve"> </w:t>
              </w:r>
            </w:ins>
            <w:r>
              <w:rPr>
                <w:color w:val="000000" w:themeColor="text1"/>
                <w:sz w:val="18"/>
                <w:szCs w:val="18"/>
              </w:rPr>
              <w:t>from customer</w:t>
            </w:r>
            <w:r w:rsidRPr="007206EB">
              <w:rPr>
                <w:color w:val="000000" w:themeColor="text1"/>
                <w:sz w:val="18"/>
                <w:szCs w:val="18"/>
              </w:rPr>
              <w:t xml:space="preserve"> bank will check this ID and role before processing the payment</w:t>
            </w:r>
            <w:ins w:id="17" w:author="Richa Gupta" w:date="2018-04-17T11:42:00Z">
              <w:r>
                <w:rPr>
                  <w:color w:val="000000" w:themeColor="text1"/>
                  <w:sz w:val="18"/>
                  <w:szCs w:val="18"/>
                </w:rPr>
                <w:t xml:space="preserve">, </w:t>
              </w:r>
            </w:ins>
            <w:r>
              <w:rPr>
                <w:color w:val="000000" w:themeColor="text1"/>
                <w:sz w:val="18"/>
                <w:szCs w:val="18"/>
              </w:rPr>
              <w:t>only if customer Opt for validation option, otherwise no need to pass this value.</w:t>
            </w:r>
          </w:p>
        </w:tc>
      </w:tr>
      <w:tr w:rsidR="003836E9" w:rsidRPr="007206EB" w:rsidTr="003F4147">
        <w:trPr>
          <w:trHeight w:val="836"/>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Ben_IFSC</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Field will accept only Alphanumeric values. 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Max-15</w:t>
            </w:r>
          </w:p>
        </w:tc>
        <w:tc>
          <w:tcPr>
            <w:tcW w:w="531" w:type="pct"/>
            <w:shd w:val="clear" w:color="auto" w:fill="D9D9D9" w:themeFill="background1" w:themeFillShade="D9"/>
            <w:hideMark/>
          </w:tcPr>
          <w:p w:rsidR="003836E9" w:rsidRPr="007206EB" w:rsidRDefault="003836E9" w:rsidP="00E00E84">
            <w:pPr>
              <w:suppressAutoHyphens w:val="0"/>
              <w:rPr>
                <w:color w:val="000000"/>
                <w:sz w:val="18"/>
                <w:szCs w:val="18"/>
                <w:lang w:eastAsia="en-IN"/>
              </w:rPr>
            </w:pPr>
            <w:r w:rsidRPr="007206EB">
              <w:rPr>
                <w:bCs/>
                <w:sz w:val="18"/>
                <w:szCs w:val="18"/>
                <w:lang w:eastAsia="en-IN"/>
              </w:rPr>
              <w:t> Yes</w:t>
            </w:r>
          </w:p>
          <w:p w:rsidR="003836E9" w:rsidRPr="007206EB" w:rsidRDefault="003836E9" w:rsidP="00E00E84">
            <w:pPr>
              <w:suppressAutoHyphens w:val="0"/>
              <w:rPr>
                <w:bCs/>
                <w:sz w:val="18"/>
                <w:szCs w:val="18"/>
                <w:lang w:val="en-IN" w:eastAsia="en-IN"/>
              </w:rPr>
            </w:pPr>
          </w:p>
        </w:tc>
        <w:tc>
          <w:tcPr>
            <w:tcW w:w="587" w:type="pct"/>
            <w:shd w:val="clear" w:color="auto" w:fill="D9D9D9" w:themeFill="background1" w:themeFillShade="D9"/>
            <w:hideMark/>
          </w:tcPr>
          <w:p w:rsidR="003836E9" w:rsidRDefault="003836E9" w:rsidP="00E37D76">
            <w:pPr>
              <w:suppressAutoHyphens w:val="0"/>
              <w:rPr>
                <w:bCs/>
                <w:sz w:val="18"/>
                <w:szCs w:val="18"/>
                <w:lang w:eastAsia="en-IN"/>
              </w:rPr>
            </w:pPr>
            <w:r w:rsidRPr="007206EB">
              <w:rPr>
                <w:bCs/>
                <w:sz w:val="18"/>
                <w:szCs w:val="18"/>
                <w:lang w:eastAsia="en-IN"/>
              </w:rPr>
              <w:t>Yes(When Ben Action 0 and 1) and NEFT/ RTGS/ IMPS</w:t>
            </w:r>
          </w:p>
          <w:p w:rsidR="001A6A9D" w:rsidRDefault="001A6A9D" w:rsidP="00E37D76">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E37D76">
            <w:pPr>
              <w:suppressAutoHyphens w:val="0"/>
              <w:rPr>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7E1A47">
            <w:pPr>
              <w:suppressAutoHyphens w:val="0"/>
              <w:rPr>
                <w:bCs/>
                <w:sz w:val="18"/>
                <w:szCs w:val="18"/>
                <w:lang w:val="en-IN" w:eastAsia="en-IN"/>
              </w:rPr>
            </w:pPr>
            <w:r>
              <w:rPr>
                <w:color w:val="000000"/>
                <w:sz w:val="18"/>
                <w:szCs w:val="18"/>
              </w:rPr>
              <w:t xml:space="preserve">IFSC code is numeric code that uniquely identifies a bank branch participating in any RBI </w:t>
            </w:r>
            <w:r w:rsidR="00295686">
              <w:rPr>
                <w:color w:val="000000"/>
                <w:sz w:val="18"/>
                <w:szCs w:val="18"/>
              </w:rPr>
              <w:t xml:space="preserve">/NPCI </w:t>
            </w:r>
            <w:r>
              <w:rPr>
                <w:color w:val="000000"/>
                <w:sz w:val="18"/>
                <w:szCs w:val="18"/>
              </w:rPr>
              <w:t>regulated fund transfer.</w:t>
            </w:r>
          </w:p>
        </w:tc>
      </w:tr>
      <w:tr w:rsidR="003836E9" w:rsidRPr="007206EB" w:rsidTr="003F4147">
        <w:trPr>
          <w:trHeight w:val="834"/>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Ben_Acct_No</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only numeric values. </w:t>
            </w:r>
            <w:r w:rsidRPr="007206EB">
              <w:rPr>
                <w:color w:val="000000"/>
                <w:sz w:val="18"/>
                <w:szCs w:val="18"/>
                <w:lang w:eastAsia="en-IN"/>
              </w:rPr>
              <w:t>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 and for NEFT/ RTGS/ IMPS/DD</w:t>
            </w:r>
            <w:r>
              <w:rPr>
                <w:bCs/>
                <w:sz w:val="18"/>
                <w:szCs w:val="18"/>
                <w:lang w:eastAsia="en-IN"/>
              </w:rPr>
              <w:t>/FT</w:t>
            </w: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Default="001A6A9D" w:rsidP="001A6A9D">
            <w:pPr>
              <w:suppressAutoHyphens w:val="0"/>
              <w:rPr>
                <w:bCs/>
                <w:sz w:val="18"/>
                <w:szCs w:val="18"/>
                <w:lang w:eastAsia="en-IN"/>
              </w:rPr>
            </w:pPr>
            <w:r>
              <w:rPr>
                <w:bCs/>
                <w:sz w:val="18"/>
                <w:szCs w:val="18"/>
                <w:lang w:eastAsia="en-IN"/>
              </w:rPr>
              <w:t>1 to Modify detail.</w:t>
            </w:r>
          </w:p>
          <w:p w:rsidR="001A6A9D" w:rsidRPr="007206EB" w:rsidRDefault="001A6A9D" w:rsidP="00E00E84">
            <w:pPr>
              <w:suppressAutoHyphens w:val="0"/>
              <w:rPr>
                <w:b/>
                <w:bCs/>
                <w:sz w:val="18"/>
                <w:szCs w:val="18"/>
                <w:lang w:val="en-IN" w:eastAsia="en-IN"/>
              </w:rPr>
            </w:pPr>
          </w:p>
        </w:tc>
        <w:tc>
          <w:tcPr>
            <w:tcW w:w="1535" w:type="pct"/>
            <w:shd w:val="clear" w:color="auto" w:fill="D9D9D9" w:themeFill="background1" w:themeFillShade="D9"/>
            <w:hideMark/>
          </w:tcPr>
          <w:p w:rsidR="003836E9" w:rsidRPr="007206EB" w:rsidRDefault="003836E9">
            <w:pPr>
              <w:suppressAutoHyphens w:val="0"/>
              <w:rPr>
                <w:bCs/>
                <w:sz w:val="18"/>
                <w:szCs w:val="18"/>
                <w:lang w:val="en-IN" w:eastAsia="en-IN"/>
              </w:rPr>
            </w:pPr>
            <w:r>
              <w:rPr>
                <w:bCs/>
                <w:sz w:val="18"/>
                <w:szCs w:val="18"/>
                <w:lang w:eastAsia="en-IN"/>
              </w:rPr>
              <w:t xml:space="preserve">This would be merchant account </w:t>
            </w:r>
            <w:r w:rsidR="00407689">
              <w:rPr>
                <w:bCs/>
                <w:sz w:val="18"/>
                <w:szCs w:val="18"/>
                <w:lang w:eastAsia="en-IN"/>
              </w:rPr>
              <w:t>n</w:t>
            </w:r>
            <w:r w:rsidR="00407689" w:rsidRPr="007206EB">
              <w:rPr>
                <w:bCs/>
                <w:sz w:val="18"/>
                <w:szCs w:val="18"/>
                <w:lang w:eastAsia="en-IN"/>
              </w:rPr>
              <w:t xml:space="preserve">umber. </w:t>
            </w:r>
            <w:r w:rsidR="00295686">
              <w:rPr>
                <w:bCs/>
                <w:sz w:val="18"/>
                <w:szCs w:val="18"/>
                <w:lang w:eastAsia="en-IN"/>
              </w:rPr>
              <w:t>Credit account number of other bank where merchant needs settlement of his transactions</w:t>
            </w:r>
          </w:p>
        </w:tc>
      </w:tr>
      <w:tr w:rsidR="003836E9" w:rsidRPr="007206EB" w:rsidTr="003F4147">
        <w:trPr>
          <w:trHeight w:val="846"/>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lastRenderedPageBreak/>
              <w:t>Ben_Name</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Field will accept only Alphanumeric values. Only special character allowed is ‘space’</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 and for NEFT/ RTGS/ IMPS</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Pr>
                <w:color w:val="000000"/>
                <w:sz w:val="18"/>
                <w:szCs w:val="18"/>
              </w:rPr>
              <w:t xml:space="preserve">Beneficiary </w:t>
            </w:r>
            <w:r w:rsidRPr="00615352">
              <w:rPr>
                <w:color w:val="000000"/>
                <w:sz w:val="18"/>
                <w:szCs w:val="18"/>
              </w:rPr>
              <w:t>Account Holder</w:t>
            </w:r>
            <w:r>
              <w:rPr>
                <w:color w:val="000000"/>
                <w:sz w:val="18"/>
                <w:szCs w:val="18"/>
              </w:rPr>
              <w:t>’s</w:t>
            </w:r>
            <w:r w:rsidRPr="00615352">
              <w:rPr>
                <w:color w:val="000000"/>
                <w:sz w:val="18"/>
                <w:szCs w:val="18"/>
              </w:rPr>
              <w:t xml:space="preserve"> Name</w:t>
            </w:r>
            <w:r>
              <w:rPr>
                <w:color w:val="000000"/>
                <w:sz w:val="18"/>
                <w:szCs w:val="18"/>
              </w:rPr>
              <w:t xml:space="preserve"> as per </w:t>
            </w:r>
            <w:r w:rsidR="000A5F63">
              <w:rPr>
                <w:color w:val="000000"/>
                <w:sz w:val="18"/>
                <w:szCs w:val="18"/>
              </w:rPr>
              <w:t xml:space="preserve">beneficiary </w:t>
            </w:r>
            <w:r>
              <w:rPr>
                <w:color w:val="000000"/>
                <w:sz w:val="18"/>
                <w:szCs w:val="18"/>
              </w:rPr>
              <w:t>bank records</w:t>
            </w:r>
          </w:p>
        </w:tc>
      </w:tr>
      <w:tr w:rsidR="003836E9" w:rsidRPr="007206EB" w:rsidTr="003F4147">
        <w:trPr>
          <w:trHeight w:val="985"/>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Ben_Address</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Field will accept only Alphanumeric values. Only special character allowed is (‘,’ ’.’  ’-‘ ’/’ ’space’)</w:t>
            </w:r>
            <w:r>
              <w:rPr>
                <w:color w:val="000000"/>
                <w:sz w:val="18"/>
                <w:szCs w:val="18"/>
                <w:lang w:eastAsia="en-IN"/>
              </w:rPr>
              <w:t xml:space="preserve">. </w:t>
            </w:r>
            <w:r w:rsidRPr="00407689">
              <w:rPr>
                <w:color w:val="FF0000"/>
                <w:sz w:val="18"/>
                <w:szCs w:val="18"/>
                <w:lang w:eastAsia="en-IN"/>
              </w:rPr>
              <w:t>Two consecutive special characters are not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Max-250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eastAsia="en-IN"/>
              </w:rPr>
            </w:pPr>
            <w:r>
              <w:rPr>
                <w:bCs/>
                <w:sz w:val="18"/>
                <w:szCs w:val="18"/>
                <w:lang w:eastAsia="en-IN"/>
              </w:rPr>
              <w:t>Yes(When Ben Action 0 and 1</w:t>
            </w:r>
            <w:r w:rsidRPr="007206EB">
              <w:rPr>
                <w:bCs/>
                <w:sz w:val="18"/>
                <w:szCs w:val="18"/>
                <w:lang w:eastAsia="en-IN"/>
              </w:rPr>
              <w:t xml:space="preserve"> and for NEFT/</w:t>
            </w:r>
          </w:p>
          <w:p w:rsidR="003836E9" w:rsidRDefault="003836E9" w:rsidP="00E00E84">
            <w:pPr>
              <w:suppressAutoHyphens w:val="0"/>
              <w:rPr>
                <w:bCs/>
                <w:sz w:val="18"/>
                <w:szCs w:val="18"/>
                <w:lang w:eastAsia="en-IN"/>
              </w:rPr>
            </w:pPr>
            <w:r>
              <w:rPr>
                <w:bCs/>
                <w:sz w:val="18"/>
                <w:szCs w:val="18"/>
                <w:lang w:eastAsia="en-IN"/>
              </w:rPr>
              <w:t>RTGS)</w:t>
            </w:r>
            <w:r w:rsidRPr="007206EB">
              <w:rPr>
                <w:bCs/>
                <w:sz w:val="18"/>
                <w:szCs w:val="18"/>
                <w:lang w:eastAsia="en-IN"/>
              </w:rPr>
              <w:t xml:space="preserve"> </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Cs/>
                <w:sz w:val="18"/>
                <w:szCs w:val="18"/>
                <w:lang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542400">
            <w:pPr>
              <w:suppressAutoHyphens w:val="0"/>
              <w:rPr>
                <w:bCs/>
                <w:sz w:val="18"/>
                <w:szCs w:val="18"/>
                <w:lang w:val="en-IN" w:eastAsia="en-IN"/>
              </w:rPr>
            </w:pPr>
            <w:r w:rsidRPr="007206EB">
              <w:rPr>
                <w:bCs/>
                <w:sz w:val="18"/>
                <w:szCs w:val="18"/>
                <w:lang w:eastAsia="en-IN"/>
              </w:rPr>
              <w:t xml:space="preserve">Beneficiary’s Address </w:t>
            </w:r>
            <w:r>
              <w:rPr>
                <w:bCs/>
                <w:sz w:val="18"/>
                <w:szCs w:val="18"/>
                <w:lang w:eastAsia="en-IN"/>
              </w:rPr>
              <w:t xml:space="preserve">as </w:t>
            </w:r>
            <w:r w:rsidR="008E5B40">
              <w:rPr>
                <w:bCs/>
                <w:sz w:val="18"/>
                <w:szCs w:val="18"/>
                <w:lang w:eastAsia="en-IN"/>
              </w:rPr>
              <w:t>per KYC</w:t>
            </w:r>
            <w:r>
              <w:rPr>
                <w:bCs/>
                <w:sz w:val="18"/>
                <w:szCs w:val="18"/>
                <w:lang w:eastAsia="en-IN"/>
              </w:rPr>
              <w:t xml:space="preserve"> document. </w:t>
            </w:r>
          </w:p>
        </w:tc>
      </w:tr>
      <w:tr w:rsidR="003836E9" w:rsidRPr="007206EB" w:rsidTr="003F4147">
        <w:trPr>
          <w:trHeight w:val="646"/>
        </w:trPr>
        <w:tc>
          <w:tcPr>
            <w:tcW w:w="766" w:type="pct"/>
            <w:shd w:val="clear" w:color="auto" w:fill="D9D9D9" w:themeFill="background1" w:themeFillShade="D9"/>
            <w:hideMark/>
          </w:tcPr>
          <w:p w:rsidR="003836E9" w:rsidRPr="007206EB" w:rsidRDefault="003836E9" w:rsidP="00E00E84">
            <w:pPr>
              <w:suppressAutoHyphens w:val="0"/>
              <w:rPr>
                <w:color w:val="auto"/>
                <w:sz w:val="18"/>
                <w:szCs w:val="18"/>
                <w:lang w:val="en-IN" w:eastAsia="en-IN"/>
              </w:rPr>
            </w:pPr>
            <w:r w:rsidRPr="007206EB">
              <w:rPr>
                <w:color w:val="auto"/>
                <w:sz w:val="18"/>
                <w:szCs w:val="18"/>
                <w:lang w:eastAsia="en-IN"/>
              </w:rPr>
              <w:t>Ben_State</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Validation Basis the City-State Master (Refer City-State Document)</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w:t>
            </w:r>
            <w:r>
              <w:rPr>
                <w:bCs/>
                <w:sz w:val="18"/>
                <w:szCs w:val="18"/>
                <w:lang w:eastAsia="en-IN"/>
              </w:rPr>
              <w:t xml:space="preserve"> and for all modes of payment</w:t>
            </w:r>
            <w:r w:rsidRPr="007206EB">
              <w:rPr>
                <w:bCs/>
                <w:sz w:val="18"/>
                <w:szCs w:val="18"/>
                <w:lang w:eastAsia="en-IN"/>
              </w:rPr>
              <w:t>) </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Pr>
                <w:bCs/>
                <w:sz w:val="18"/>
                <w:szCs w:val="18"/>
                <w:lang w:eastAsia="en-IN"/>
              </w:rPr>
              <w:t>State as per beneficiary address. This value should be mentioned here from City-State Master document.</w:t>
            </w:r>
            <w:r w:rsidRPr="007206EB">
              <w:rPr>
                <w:bCs/>
                <w:sz w:val="18"/>
                <w:szCs w:val="18"/>
                <w:lang w:eastAsia="en-IN"/>
              </w:rPr>
              <w:t xml:space="preserve"> </w:t>
            </w:r>
          </w:p>
        </w:tc>
      </w:tr>
      <w:tr w:rsidR="003836E9" w:rsidRPr="007206EB" w:rsidTr="003F4147">
        <w:trPr>
          <w:trHeight w:val="556"/>
        </w:trPr>
        <w:tc>
          <w:tcPr>
            <w:tcW w:w="766" w:type="pct"/>
            <w:shd w:val="clear" w:color="auto" w:fill="D9D9D9" w:themeFill="background1" w:themeFillShade="D9"/>
            <w:hideMark/>
          </w:tcPr>
          <w:p w:rsidR="003836E9" w:rsidRPr="007206EB" w:rsidRDefault="003836E9" w:rsidP="00E00E84">
            <w:pPr>
              <w:suppressAutoHyphens w:val="0"/>
              <w:rPr>
                <w:color w:val="auto"/>
                <w:sz w:val="18"/>
                <w:szCs w:val="18"/>
                <w:lang w:val="en-IN" w:eastAsia="en-IN"/>
              </w:rPr>
            </w:pPr>
            <w:r w:rsidRPr="007206EB">
              <w:rPr>
                <w:color w:val="auto"/>
                <w:sz w:val="18"/>
                <w:szCs w:val="18"/>
                <w:lang w:eastAsia="en-IN"/>
              </w:rPr>
              <w:t>Ben_City</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Validation Basis the City-State Master (Refer City-State Document)</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 xml:space="preserve">Yes(When Ben Action 0 and 1) </w:t>
            </w:r>
            <w:r>
              <w:rPr>
                <w:bCs/>
                <w:sz w:val="18"/>
                <w:szCs w:val="18"/>
                <w:lang w:eastAsia="en-IN"/>
              </w:rPr>
              <w:t>and for all modes of payment</w:t>
            </w:r>
            <w:r w:rsidRPr="007206EB">
              <w:rPr>
                <w:bCs/>
                <w:sz w:val="18"/>
                <w:szCs w:val="18"/>
                <w:lang w:eastAsia="en-IN"/>
              </w:rPr>
              <w:t>)</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3A430A">
            <w:pPr>
              <w:suppressAutoHyphens w:val="0"/>
              <w:rPr>
                <w:b/>
                <w:bCs/>
                <w:sz w:val="18"/>
                <w:szCs w:val="18"/>
                <w:lang w:val="en-IN" w:eastAsia="en-IN"/>
              </w:rPr>
            </w:pPr>
            <w:r>
              <w:rPr>
                <w:bCs/>
                <w:sz w:val="18"/>
                <w:szCs w:val="18"/>
                <w:lang w:eastAsia="en-IN"/>
              </w:rPr>
              <w:t>City of beneficiary as per address. This value should be mentioned here from City-State Master document.</w:t>
            </w:r>
          </w:p>
        </w:tc>
      </w:tr>
      <w:tr w:rsidR="003836E9" w:rsidRPr="007206EB" w:rsidTr="003F4147">
        <w:trPr>
          <w:trHeight w:val="778"/>
        </w:trPr>
        <w:tc>
          <w:tcPr>
            <w:tcW w:w="766" w:type="pct"/>
            <w:shd w:val="clear" w:color="auto" w:fill="D9D9D9" w:themeFill="background1" w:themeFillShade="D9"/>
            <w:hideMark/>
          </w:tcPr>
          <w:p w:rsidR="003836E9" w:rsidRPr="007206EB" w:rsidRDefault="003836E9" w:rsidP="00E00E84">
            <w:pPr>
              <w:suppressAutoHyphens w:val="0"/>
              <w:rPr>
                <w:color w:val="auto"/>
                <w:sz w:val="18"/>
                <w:szCs w:val="18"/>
                <w:lang w:val="en-IN" w:eastAsia="en-IN"/>
              </w:rPr>
            </w:pPr>
            <w:r w:rsidRPr="007206EB">
              <w:rPr>
                <w:color w:val="auto"/>
                <w:sz w:val="18"/>
                <w:szCs w:val="18"/>
                <w:lang w:eastAsia="en-IN"/>
              </w:rPr>
              <w:t>Ben_PinCd</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Numeric values only. </w:t>
            </w:r>
            <w:r w:rsidRPr="007206EB">
              <w:rPr>
                <w:color w:val="000000"/>
                <w:sz w:val="18"/>
                <w:szCs w:val="18"/>
                <w:lang w:eastAsia="en-IN"/>
              </w:rPr>
              <w:t>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Pr>
                <w:bCs/>
                <w:sz w:val="18"/>
                <w:szCs w:val="18"/>
                <w:lang w:eastAsia="en-IN"/>
              </w:rPr>
              <w:t>Yes(When Ben Action 0 and 1 and for all modes of payment</w:t>
            </w:r>
            <w:r w:rsidRPr="007206EB">
              <w:rPr>
                <w:bCs/>
                <w:sz w:val="18"/>
                <w:szCs w:val="18"/>
                <w:lang w:eastAsia="en-IN"/>
              </w:rPr>
              <w:t>)</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bCs/>
                <w:sz w:val="18"/>
                <w:szCs w:val="18"/>
                <w:lang w:eastAsia="en-IN"/>
              </w:rPr>
              <w:t>Beneficiary’s Postal Index Number</w:t>
            </w:r>
            <w:r>
              <w:rPr>
                <w:bCs/>
                <w:sz w:val="18"/>
                <w:szCs w:val="18"/>
                <w:lang w:eastAsia="en-IN"/>
              </w:rPr>
              <w:t xml:space="preserve"> as per his address.</w:t>
            </w:r>
          </w:p>
        </w:tc>
      </w:tr>
      <w:tr w:rsidR="003836E9" w:rsidRPr="007206EB" w:rsidTr="003F4147">
        <w:trPr>
          <w:trHeight w:val="495"/>
        </w:trPr>
        <w:tc>
          <w:tcPr>
            <w:tcW w:w="766" w:type="pct"/>
            <w:shd w:val="clear" w:color="auto" w:fill="D9D9D9" w:themeFill="background1" w:themeFillShade="D9"/>
            <w:hideMark/>
          </w:tcPr>
          <w:p w:rsidR="003836E9" w:rsidRPr="007206EB" w:rsidRDefault="003836E9" w:rsidP="00E00E84">
            <w:pPr>
              <w:suppressAutoHyphens w:val="0"/>
              <w:rPr>
                <w:color w:val="auto"/>
                <w:sz w:val="18"/>
                <w:szCs w:val="18"/>
                <w:lang w:val="en-IN" w:eastAsia="en-IN"/>
              </w:rPr>
            </w:pPr>
            <w:r w:rsidRPr="007206EB">
              <w:rPr>
                <w:color w:val="auto"/>
                <w:sz w:val="18"/>
                <w:szCs w:val="18"/>
                <w:lang w:eastAsia="en-IN"/>
              </w:rPr>
              <w:t>Ben_DOB</w:t>
            </w:r>
          </w:p>
        </w:tc>
        <w:tc>
          <w:tcPr>
            <w:tcW w:w="837" w:type="pct"/>
            <w:shd w:val="clear" w:color="auto" w:fill="D9D9D9" w:themeFill="background1" w:themeFillShade="D9"/>
            <w:hideMark/>
          </w:tcPr>
          <w:p w:rsidR="003836E9" w:rsidRPr="007206EB" w:rsidRDefault="003836E9" w:rsidP="00E00E84">
            <w:pPr>
              <w:suppressAutoHyphens w:val="0"/>
              <w:rPr>
                <w:color w:val="auto"/>
                <w:sz w:val="18"/>
                <w:szCs w:val="18"/>
                <w:lang w:val="en-IN" w:eastAsia="en-IN"/>
              </w:rPr>
            </w:pPr>
            <w:r w:rsidRPr="007206EB">
              <w:rPr>
                <w:color w:val="auto"/>
                <w:sz w:val="18"/>
                <w:szCs w:val="18"/>
                <w:lang w:eastAsia="en-IN"/>
              </w:rPr>
              <w:t>Field will accept birth date in format ‘YYYY-MM-DD’</w:t>
            </w:r>
          </w:p>
        </w:tc>
        <w:tc>
          <w:tcPr>
            <w:tcW w:w="74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color w:val="auto"/>
                <w:sz w:val="18"/>
                <w:szCs w:val="18"/>
                <w:lang w:eastAsia="en-IN"/>
              </w:rPr>
              <w:t>YYYY-MM-DD</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Yes(When Ben Action 0 and 1</w:t>
            </w:r>
            <w:r>
              <w:rPr>
                <w:bCs/>
                <w:sz w:val="18"/>
                <w:szCs w:val="18"/>
                <w:lang w:eastAsia="en-IN"/>
              </w:rPr>
              <w:t xml:space="preserve"> and for all mode of  payments</w:t>
            </w:r>
            <w:r w:rsidRPr="007206EB">
              <w:rPr>
                <w:bCs/>
                <w:sz w:val="18"/>
                <w:szCs w:val="18"/>
                <w:lang w:eastAsia="en-IN"/>
              </w:rPr>
              <w:t>)</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bCs/>
                <w:sz w:val="18"/>
                <w:szCs w:val="18"/>
                <w:lang w:eastAsia="en-IN"/>
              </w:rPr>
              <w:t>Beneficiary’s Date of Birth</w:t>
            </w:r>
            <w:r>
              <w:rPr>
                <w:bCs/>
                <w:sz w:val="18"/>
                <w:szCs w:val="18"/>
                <w:lang w:eastAsia="en-IN"/>
              </w:rPr>
              <w:t xml:space="preserve"> as mentioned in KYC document.</w:t>
            </w:r>
          </w:p>
        </w:tc>
      </w:tr>
      <w:tr w:rsidR="003836E9" w:rsidRPr="007206EB" w:rsidTr="003F4147">
        <w:trPr>
          <w:trHeight w:val="841"/>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lastRenderedPageBreak/>
              <w:t>Ben_BankName</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alphanumeric values only. </w:t>
            </w:r>
            <w:r w:rsidRPr="007206EB">
              <w:rPr>
                <w:color w:val="000000"/>
                <w:sz w:val="18"/>
                <w:szCs w:val="18"/>
                <w:lang w:eastAsia="en-IN"/>
              </w:rPr>
              <w:t>Allowed special characters: ‘ space’ ‘-‘</w:t>
            </w:r>
            <w:r>
              <w:rPr>
                <w:color w:val="000000"/>
                <w:sz w:val="18"/>
                <w:szCs w:val="18"/>
                <w:lang w:eastAsia="en-IN"/>
              </w:rPr>
              <w:t xml:space="preserve"> </w:t>
            </w:r>
            <w:r w:rsidRPr="00407689">
              <w:rPr>
                <w:color w:val="FF0000"/>
                <w:sz w:val="18"/>
                <w:szCs w:val="18"/>
                <w:lang w:eastAsia="en-IN"/>
              </w:rPr>
              <w:t>Two consecutive special characters are not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Max-20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Value is Mandatory for IMPS</w:t>
            </w:r>
            <w:r>
              <w:rPr>
                <w:bCs/>
                <w:sz w:val="18"/>
                <w:szCs w:val="18"/>
                <w:lang w:eastAsia="en-IN"/>
              </w:rPr>
              <w:t xml:space="preserve"> and </w:t>
            </w:r>
            <w:r w:rsidRPr="007206EB">
              <w:rPr>
                <w:bCs/>
                <w:sz w:val="18"/>
                <w:szCs w:val="18"/>
                <w:lang w:eastAsia="en-IN"/>
              </w:rPr>
              <w:t>When Ben Action 0 and 1</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bCs/>
                <w:sz w:val="18"/>
                <w:szCs w:val="18"/>
                <w:lang w:eastAsia="en-IN"/>
              </w:rPr>
              <w:t>Beneficiary’s Bank Name</w:t>
            </w:r>
          </w:p>
        </w:tc>
      </w:tr>
      <w:tr w:rsidR="003836E9" w:rsidRPr="007206EB" w:rsidTr="003F4147">
        <w:trPr>
          <w:trHeight w:val="983"/>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Ben_BankCd</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alphanumeric values only. </w:t>
            </w:r>
            <w:r w:rsidRPr="007206EB">
              <w:rPr>
                <w:color w:val="000000"/>
                <w:sz w:val="18"/>
                <w:szCs w:val="18"/>
                <w:lang w:eastAsia="en-IN"/>
              </w:rPr>
              <w:t>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sz w:val="18"/>
                <w:szCs w:val="18"/>
                <w:lang w:eastAsia="en-IN"/>
              </w:rPr>
              <w:t>Min-1</w:t>
            </w:r>
          </w:p>
          <w:p w:rsidR="003836E9" w:rsidRPr="007206EB" w:rsidRDefault="003836E9" w:rsidP="00E00E84">
            <w:pPr>
              <w:rPr>
                <w:b/>
                <w:bCs/>
                <w:sz w:val="18"/>
                <w:szCs w:val="18"/>
                <w:lang w:val="en-IN" w:eastAsia="en-IN"/>
              </w:rPr>
            </w:pPr>
            <w:r w:rsidRPr="007206EB">
              <w:rPr>
                <w:bCs/>
                <w:sz w:val="18"/>
                <w:szCs w:val="18"/>
                <w:lang w:eastAsia="en-IN"/>
              </w:rPr>
              <w:t>Max-20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8D68DD">
            <w:pPr>
              <w:suppressAutoHyphens w:val="0"/>
              <w:rPr>
                <w:bCs/>
                <w:sz w:val="18"/>
                <w:szCs w:val="18"/>
                <w:lang w:eastAsia="en-IN"/>
              </w:rPr>
            </w:pPr>
            <w:r>
              <w:rPr>
                <w:bCs/>
                <w:sz w:val="18"/>
                <w:szCs w:val="18"/>
                <w:lang w:eastAsia="en-IN"/>
              </w:rPr>
              <w:t xml:space="preserve">Value is Mandatory for DD and </w:t>
            </w:r>
            <w:r w:rsidRPr="007206EB">
              <w:rPr>
                <w:bCs/>
                <w:sz w:val="18"/>
                <w:szCs w:val="18"/>
                <w:lang w:eastAsia="en-IN"/>
              </w:rPr>
              <w:t>When Ben Action 0 and 1</w:t>
            </w:r>
          </w:p>
          <w:p w:rsidR="001A6A9D" w:rsidRDefault="001A6A9D" w:rsidP="008D68DD">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bCs/>
                <w:sz w:val="18"/>
                <w:szCs w:val="18"/>
                <w:lang w:eastAsia="en-IN"/>
              </w:rPr>
              <w:t>Beneficiary’s bank Code</w:t>
            </w:r>
            <w:r w:rsidRPr="007206EB">
              <w:rPr>
                <w:b/>
                <w:bCs/>
                <w:sz w:val="18"/>
                <w:szCs w:val="18"/>
                <w:lang w:eastAsia="en-IN"/>
              </w:rPr>
              <w:t> </w:t>
            </w:r>
          </w:p>
        </w:tc>
      </w:tr>
      <w:tr w:rsidR="003836E9" w:rsidRPr="007206EB" w:rsidTr="003F4147">
        <w:trPr>
          <w:trHeight w:val="1083"/>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Ben_BranchCd</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alphanumeric values only. </w:t>
            </w:r>
            <w:r w:rsidRPr="007206EB">
              <w:rPr>
                <w:color w:val="000000"/>
                <w:sz w:val="18"/>
                <w:szCs w:val="18"/>
                <w:lang w:eastAsia="en-IN"/>
              </w:rPr>
              <w:t>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Max-20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Pr>
                <w:bCs/>
                <w:sz w:val="18"/>
                <w:szCs w:val="18"/>
                <w:lang w:eastAsia="en-IN"/>
              </w:rPr>
              <w:t xml:space="preserve">Value is Mandatory for DD and </w:t>
            </w:r>
            <w:r w:rsidRPr="007206EB">
              <w:rPr>
                <w:bCs/>
                <w:sz w:val="18"/>
                <w:szCs w:val="18"/>
                <w:lang w:eastAsia="en-IN"/>
              </w:rPr>
              <w:t>When Ben Action 0 and 1</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bCs/>
                <w:sz w:val="18"/>
                <w:szCs w:val="18"/>
                <w:lang w:eastAsia="en-IN"/>
              </w:rPr>
              <w:t>Beneficiary’s Branch Code</w:t>
            </w:r>
          </w:p>
        </w:tc>
      </w:tr>
      <w:tr w:rsidR="003836E9" w:rsidRPr="007206EB" w:rsidTr="003F4147">
        <w:trPr>
          <w:trHeight w:val="970"/>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Ben_Email</w:t>
            </w:r>
          </w:p>
        </w:tc>
        <w:tc>
          <w:tcPr>
            <w:tcW w:w="83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 xml:space="preserve">Field </w:t>
            </w:r>
            <w:r>
              <w:rPr>
                <w:bCs/>
                <w:sz w:val="18"/>
                <w:szCs w:val="18"/>
                <w:lang w:eastAsia="en-IN"/>
              </w:rPr>
              <w:t>will accept alphanumeric values.</w:t>
            </w:r>
          </w:p>
          <w:p w:rsidR="003836E9" w:rsidRPr="007206EB" w:rsidRDefault="003836E9" w:rsidP="00E00E84">
            <w:pPr>
              <w:suppressAutoHyphens w:val="0"/>
              <w:rPr>
                <w:sz w:val="18"/>
                <w:szCs w:val="18"/>
                <w:lang w:val="en-IN" w:eastAsia="en-IN"/>
              </w:rPr>
            </w:pPr>
            <w:r>
              <w:rPr>
                <w:color w:val="000000"/>
                <w:sz w:val="18"/>
                <w:szCs w:val="18"/>
                <w:lang w:eastAsia="en-IN"/>
              </w:rPr>
              <w:t>(</w:t>
            </w:r>
            <w:r w:rsidRPr="007206EB">
              <w:rPr>
                <w:color w:val="000000"/>
                <w:sz w:val="18"/>
                <w:szCs w:val="18"/>
                <w:lang w:eastAsia="en-IN"/>
              </w:rPr>
              <w:t>Lower</w:t>
            </w:r>
            <w:r>
              <w:rPr>
                <w:color w:val="000000"/>
                <w:sz w:val="18"/>
                <w:szCs w:val="18"/>
                <w:lang w:eastAsia="en-IN"/>
              </w:rPr>
              <w:t xml:space="preserve"> case alphabets only), </w:t>
            </w:r>
            <w:r w:rsidRPr="007206EB">
              <w:rPr>
                <w:color w:val="000000"/>
                <w:sz w:val="18"/>
                <w:szCs w:val="18"/>
                <w:lang w:eastAsia="en-IN"/>
              </w:rPr>
              <w:t>accept at least one ‘@’ and ‘.’</w:t>
            </w:r>
          </w:p>
        </w:tc>
        <w:tc>
          <w:tcPr>
            <w:tcW w:w="745" w:type="pct"/>
            <w:shd w:val="clear" w:color="auto" w:fill="D9D9D9" w:themeFill="background1" w:themeFillShade="D9"/>
            <w:hideMark/>
          </w:tcPr>
          <w:p w:rsidR="00BD649F" w:rsidRDefault="00BD649F" w:rsidP="00E00E84">
            <w:pPr>
              <w:suppressAutoHyphens w:val="0"/>
              <w:rPr>
                <w:bCs/>
                <w:sz w:val="18"/>
                <w:szCs w:val="18"/>
                <w:lang w:eastAsia="en-IN"/>
              </w:rPr>
            </w:pPr>
            <w:r>
              <w:rPr>
                <w:bCs/>
                <w:sz w:val="18"/>
                <w:szCs w:val="18"/>
                <w:lang w:eastAsia="en-IN"/>
              </w:rPr>
              <w:t>Min-1</w:t>
            </w:r>
          </w:p>
          <w:p w:rsidR="003836E9" w:rsidRPr="007206EB" w:rsidRDefault="003836E9" w:rsidP="00E00E84">
            <w:pPr>
              <w:suppressAutoHyphens w:val="0"/>
              <w:rPr>
                <w:sz w:val="18"/>
                <w:szCs w:val="18"/>
                <w:lang w:val="en-IN" w:eastAsia="en-IN"/>
              </w:rPr>
            </w:pPr>
            <w:r w:rsidRPr="007206EB">
              <w:rPr>
                <w:bCs/>
                <w:sz w:val="18"/>
                <w:szCs w:val="18"/>
                <w:lang w:eastAsia="en-IN"/>
              </w:rPr>
              <w:t>Max-50</w:t>
            </w:r>
          </w:p>
          <w:p w:rsidR="003836E9" w:rsidRPr="007206EB" w:rsidRDefault="003836E9" w:rsidP="00D548FC">
            <w:pPr>
              <w:rPr>
                <w:sz w:val="18"/>
                <w:szCs w:val="18"/>
                <w:lang w:val="en-IN" w:eastAsia="en-IN"/>
              </w:rPr>
            </w:pP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
                <w:bCs/>
                <w:sz w:val="18"/>
                <w:szCs w:val="18"/>
                <w:lang w:eastAsia="en-IN"/>
              </w:rPr>
            </w:pPr>
            <w:r>
              <w:rPr>
                <w:bCs/>
                <w:sz w:val="18"/>
                <w:szCs w:val="18"/>
                <w:lang w:eastAsia="en-IN"/>
              </w:rPr>
              <w:t>Yes(When Ben Action 0 and 1</w:t>
            </w:r>
            <w:r w:rsidRPr="007206EB">
              <w:rPr>
                <w:bCs/>
                <w:sz w:val="18"/>
                <w:szCs w:val="18"/>
                <w:lang w:eastAsia="en-IN"/>
              </w:rPr>
              <w:t xml:space="preserve"> and for NEFT/RTGS</w:t>
            </w:r>
            <w:r>
              <w:rPr>
                <w:b/>
                <w:bCs/>
                <w:sz w:val="18"/>
                <w:szCs w:val="18"/>
                <w:lang w:eastAsia="en-IN"/>
              </w:rPr>
              <w:t>)</w:t>
            </w:r>
          </w:p>
          <w:p w:rsidR="001A6A9D" w:rsidRDefault="001A6A9D" w:rsidP="00E00E84">
            <w:pPr>
              <w:suppressAutoHyphens w:val="0"/>
              <w:rPr>
                <w:b/>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Pr>
                <w:bCs/>
                <w:sz w:val="18"/>
                <w:szCs w:val="18"/>
                <w:lang w:eastAsia="en-IN"/>
              </w:rPr>
              <w:t>Email id of  Beneficiary</w:t>
            </w:r>
          </w:p>
        </w:tc>
      </w:tr>
      <w:tr w:rsidR="003836E9" w:rsidRPr="007206EB" w:rsidTr="003F4147">
        <w:trPr>
          <w:trHeight w:val="772"/>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Ben_Mobile</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Field will accept Numeric Values Only.</w:t>
            </w:r>
            <w:r w:rsidRPr="007206EB">
              <w:rPr>
                <w:color w:val="000000"/>
                <w:sz w:val="18"/>
                <w:szCs w:val="18"/>
                <w:lang w:eastAsia="en-IN"/>
              </w:rPr>
              <w:t xml:space="preserve"> 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Min-10</w:t>
            </w:r>
          </w:p>
          <w:p w:rsidR="003836E9" w:rsidRPr="007206EB" w:rsidRDefault="003836E9" w:rsidP="00E00E84">
            <w:pPr>
              <w:rPr>
                <w:sz w:val="18"/>
                <w:szCs w:val="18"/>
                <w:lang w:val="en-IN" w:eastAsia="en-IN"/>
              </w:rPr>
            </w:pPr>
            <w:r w:rsidRPr="007206EB">
              <w:rPr>
                <w:bCs/>
                <w:sz w:val="18"/>
                <w:szCs w:val="18"/>
                <w:lang w:eastAsia="en-IN"/>
              </w:rPr>
              <w:t>Max-10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Pr>
                <w:bCs/>
                <w:sz w:val="18"/>
                <w:szCs w:val="18"/>
                <w:lang w:eastAsia="en-IN"/>
              </w:rPr>
              <w:t>Yes(When Ben Action 0 and 1</w:t>
            </w:r>
            <w:r w:rsidRPr="007206EB">
              <w:rPr>
                <w:bCs/>
                <w:sz w:val="18"/>
                <w:szCs w:val="18"/>
                <w:lang w:eastAsia="en-IN"/>
              </w:rPr>
              <w:t xml:space="preserve"> and for NEFT/RTGS/IMPS/DD/FT</w:t>
            </w:r>
            <w:r>
              <w:rPr>
                <w:bCs/>
                <w:sz w:val="18"/>
                <w:szCs w:val="18"/>
                <w:lang w:eastAsia="en-IN"/>
              </w:rPr>
              <w:t>)</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1048EA">
            <w:pPr>
              <w:suppressAutoHyphens w:val="0"/>
              <w:rPr>
                <w:b/>
                <w:bCs/>
                <w:sz w:val="18"/>
                <w:szCs w:val="18"/>
                <w:lang w:val="en-IN" w:eastAsia="en-IN"/>
              </w:rPr>
            </w:pPr>
            <w:r w:rsidRPr="007206EB">
              <w:rPr>
                <w:bCs/>
                <w:sz w:val="18"/>
                <w:szCs w:val="18"/>
                <w:lang w:eastAsia="en-IN"/>
              </w:rPr>
              <w:t>Beneficiary’s Mobile Number</w:t>
            </w:r>
            <w:r w:rsidRPr="007206EB">
              <w:rPr>
                <w:b/>
                <w:bCs/>
                <w:sz w:val="18"/>
                <w:szCs w:val="18"/>
                <w:lang w:eastAsia="en-IN"/>
              </w:rPr>
              <w:t> </w:t>
            </w:r>
          </w:p>
        </w:tc>
      </w:tr>
      <w:tr w:rsidR="003836E9" w:rsidRPr="007206EB" w:rsidTr="003F4147">
        <w:trPr>
          <w:trHeight w:val="1068"/>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lastRenderedPageBreak/>
              <w:t>Ben_TrnParticulars</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alphanumeric values. </w:t>
            </w:r>
            <w:r w:rsidRPr="007206EB">
              <w:rPr>
                <w:color w:val="000000"/>
                <w:sz w:val="18"/>
                <w:szCs w:val="18"/>
                <w:lang w:eastAsia="en-IN"/>
              </w:rPr>
              <w:t>Special characters allowed: ‘space’ ‘,’ ‘-‘ ‘_’</w:t>
            </w:r>
            <w:r>
              <w:rPr>
                <w:color w:val="000000"/>
                <w:sz w:val="18"/>
                <w:szCs w:val="18"/>
                <w:lang w:eastAsia="en-IN"/>
              </w:rPr>
              <w:t xml:space="preserve">                              </w:t>
            </w:r>
            <w:r w:rsidRPr="00407689">
              <w:rPr>
                <w:color w:val="FF0000"/>
                <w:sz w:val="18"/>
                <w:szCs w:val="18"/>
                <w:lang w:eastAsia="en-IN"/>
              </w:rPr>
              <w:t>Two consecutive special characters are not allowed</w:t>
            </w:r>
            <w:r>
              <w:rPr>
                <w:color w:val="000000"/>
                <w:sz w:val="18"/>
                <w:szCs w:val="18"/>
                <w:lang w:eastAsia="en-IN"/>
              </w:rPr>
              <w:t>.</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Pr>
                <w:bCs/>
                <w:sz w:val="18"/>
                <w:szCs w:val="18"/>
                <w:lang w:eastAsia="en-IN"/>
              </w:rPr>
              <w:t>Yes(When Ben Action 0 and 1</w:t>
            </w:r>
            <w:r w:rsidRPr="007206EB">
              <w:rPr>
                <w:bCs/>
                <w:sz w:val="18"/>
                <w:szCs w:val="18"/>
                <w:lang w:eastAsia="en-IN"/>
              </w:rPr>
              <w:t xml:space="preserve"> and for FT</w:t>
            </w:r>
            <w:r>
              <w:rPr>
                <w:bCs/>
                <w:sz w:val="18"/>
                <w:szCs w:val="18"/>
                <w:lang w:eastAsia="en-IN"/>
              </w:rPr>
              <w:t>)</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B54B2E">
            <w:pPr>
              <w:suppressAutoHyphens w:val="0"/>
              <w:rPr>
                <w:b/>
                <w:bCs/>
                <w:sz w:val="18"/>
                <w:szCs w:val="18"/>
                <w:lang w:val="en-IN" w:eastAsia="en-IN"/>
              </w:rPr>
            </w:pPr>
            <w:r w:rsidRPr="007206EB">
              <w:rPr>
                <w:sz w:val="18"/>
                <w:szCs w:val="18"/>
                <w:lang w:eastAsia="en-IN"/>
              </w:rPr>
              <w:t>Beneficiary Transaction Particulars</w:t>
            </w:r>
            <w:r w:rsidR="00B54B2E">
              <w:rPr>
                <w:sz w:val="18"/>
                <w:szCs w:val="18"/>
                <w:lang w:eastAsia="en-IN"/>
              </w:rPr>
              <w:t>. This value will get reflect in narration of  beneficiary account statement.</w:t>
            </w:r>
          </w:p>
        </w:tc>
      </w:tr>
      <w:tr w:rsidR="003836E9" w:rsidRPr="007206EB" w:rsidTr="003F4147">
        <w:trPr>
          <w:trHeight w:val="984"/>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Ben_PartTrnRmks</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alphanumeric values. </w:t>
            </w:r>
            <w:r w:rsidRPr="007206EB">
              <w:rPr>
                <w:color w:val="000000"/>
                <w:sz w:val="18"/>
                <w:szCs w:val="18"/>
                <w:lang w:eastAsia="en-IN"/>
              </w:rPr>
              <w:t>Special characters allowed: ‘space’ ‘,’ ‘-‘ ‘_’</w:t>
            </w:r>
            <w:r>
              <w:rPr>
                <w:color w:val="000000"/>
                <w:sz w:val="18"/>
                <w:szCs w:val="18"/>
                <w:lang w:eastAsia="en-IN"/>
              </w:rPr>
              <w:t xml:space="preserve">                              Two consecutive special characters are not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No</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No </w:t>
            </w:r>
          </w:p>
        </w:tc>
        <w:tc>
          <w:tcPr>
            <w:tcW w:w="1535" w:type="pct"/>
            <w:shd w:val="clear" w:color="auto" w:fill="D9D9D9" w:themeFill="background1" w:themeFillShade="D9"/>
            <w:hideMark/>
          </w:tcPr>
          <w:p w:rsidR="003836E9" w:rsidRPr="00882179" w:rsidRDefault="003836E9" w:rsidP="00B54B2E">
            <w:pPr>
              <w:rPr>
                <w:sz w:val="18"/>
                <w:szCs w:val="18"/>
                <w:lang w:val="en-IN" w:eastAsia="en-IN"/>
              </w:rPr>
            </w:pPr>
            <w:r w:rsidRPr="00B53DD5">
              <w:rPr>
                <w:color w:val="auto"/>
                <w:sz w:val="18"/>
                <w:szCs w:val="18"/>
              </w:rPr>
              <w:t>These are the additi</w:t>
            </w:r>
            <w:r w:rsidR="00B54B2E">
              <w:rPr>
                <w:color w:val="auto"/>
                <w:sz w:val="18"/>
                <w:szCs w:val="18"/>
              </w:rPr>
              <w:t>onal remarks, which will not reflect in the statement. But will get saved at Bank end.</w:t>
            </w:r>
          </w:p>
        </w:tc>
      </w:tr>
      <w:tr w:rsidR="003836E9" w:rsidRPr="007206EB" w:rsidTr="003F4147">
        <w:trPr>
          <w:trHeight w:val="786"/>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Issue_BranchCd</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alphanumeric values. </w:t>
            </w:r>
            <w:r w:rsidRPr="007206EB">
              <w:rPr>
                <w:color w:val="000000"/>
                <w:sz w:val="18"/>
                <w:szCs w:val="18"/>
                <w:lang w:eastAsia="en-IN"/>
              </w:rPr>
              <w:t>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Max-20</w:t>
            </w:r>
            <w:r w:rsidRPr="007206EB">
              <w:rPr>
                <w:b/>
                <w:bCs/>
                <w:sz w:val="18"/>
                <w:szCs w:val="18"/>
                <w:lang w:eastAsia="en-IN"/>
              </w:rPr>
              <w:t> </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 xml:space="preserve">Yes(When Ben Action 0 and 1) and </w:t>
            </w:r>
            <w:r>
              <w:rPr>
                <w:bCs/>
                <w:sz w:val="18"/>
                <w:szCs w:val="18"/>
                <w:lang w:eastAsia="en-IN"/>
              </w:rPr>
              <w:t xml:space="preserve">only </w:t>
            </w:r>
            <w:r w:rsidRPr="007206EB">
              <w:rPr>
                <w:bCs/>
                <w:sz w:val="18"/>
                <w:szCs w:val="18"/>
                <w:lang w:eastAsia="en-IN"/>
              </w:rPr>
              <w:t>for DD</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F77F96">
            <w:pPr>
              <w:suppressAutoHyphens w:val="0"/>
              <w:rPr>
                <w:sz w:val="18"/>
                <w:szCs w:val="18"/>
                <w:lang w:val="en-IN" w:eastAsia="en-IN"/>
              </w:rPr>
            </w:pPr>
            <w:r w:rsidRPr="007206EB">
              <w:rPr>
                <w:sz w:val="18"/>
                <w:szCs w:val="18"/>
                <w:lang w:eastAsia="en-IN"/>
              </w:rPr>
              <w:t>Issuers Branch Code</w:t>
            </w:r>
          </w:p>
        </w:tc>
      </w:tr>
      <w:tr w:rsidR="003836E9" w:rsidRPr="007206EB" w:rsidTr="003F4147">
        <w:trPr>
          <w:trHeight w:val="1451"/>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Ben_PAN</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Field will accept alphanumeric values only.</w:t>
            </w:r>
            <w:r w:rsidRPr="007206EB">
              <w:rPr>
                <w:color w:val="000000"/>
                <w:sz w:val="18"/>
                <w:szCs w:val="18"/>
                <w:lang w:eastAsia="en-IN"/>
              </w:rPr>
              <w:t xml:space="preserve"> </w:t>
            </w:r>
          </w:p>
        </w:tc>
        <w:tc>
          <w:tcPr>
            <w:tcW w:w="745" w:type="pct"/>
            <w:shd w:val="clear" w:color="auto" w:fill="D9D9D9" w:themeFill="background1" w:themeFillShade="D9"/>
            <w:hideMark/>
          </w:tcPr>
          <w:p w:rsidR="003836E9" w:rsidRPr="007206EB" w:rsidRDefault="003836E9" w:rsidP="00B23CDA">
            <w:pPr>
              <w:suppressAutoHyphens w:val="0"/>
              <w:rPr>
                <w:color w:val="000000"/>
                <w:sz w:val="18"/>
                <w:szCs w:val="18"/>
                <w:lang w:eastAsia="en-IN"/>
              </w:rPr>
            </w:pPr>
            <w:r w:rsidRPr="007206EB">
              <w:rPr>
                <w:color w:val="000000"/>
                <w:sz w:val="18"/>
                <w:szCs w:val="18"/>
                <w:lang w:eastAsia="en-IN"/>
              </w:rPr>
              <w:t>Min-1</w:t>
            </w:r>
          </w:p>
          <w:p w:rsidR="003836E9" w:rsidRPr="007206EB" w:rsidRDefault="003836E9" w:rsidP="00B23CDA">
            <w:pPr>
              <w:suppressAutoHyphens w:val="0"/>
              <w:rPr>
                <w:color w:val="000000"/>
                <w:sz w:val="18"/>
                <w:szCs w:val="18"/>
                <w:lang w:val="en-IN" w:eastAsia="en-IN"/>
              </w:rPr>
            </w:pPr>
            <w:r w:rsidRPr="007206EB">
              <w:rPr>
                <w:color w:val="000000"/>
                <w:sz w:val="18"/>
                <w:szCs w:val="18"/>
                <w:lang w:eastAsia="en-IN"/>
              </w:rPr>
              <w:t>Max-10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w:t>
            </w:r>
            <w:r>
              <w:rPr>
                <w:bCs/>
                <w:sz w:val="18"/>
                <w:szCs w:val="18"/>
                <w:lang w:eastAsia="en-IN"/>
              </w:rPr>
              <w:t xml:space="preserve"> and for all modes of payment</w:t>
            </w:r>
            <w:r w:rsidRPr="007206EB">
              <w:rPr>
                <w:bCs/>
                <w:sz w:val="18"/>
                <w:szCs w:val="18"/>
                <w:lang w:eastAsia="en-IN"/>
              </w:rPr>
              <w:t>)</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F77F96">
            <w:pPr>
              <w:suppressAutoHyphens w:val="0"/>
              <w:rPr>
                <w:sz w:val="18"/>
                <w:szCs w:val="18"/>
                <w:lang w:eastAsia="en-IN"/>
              </w:rPr>
            </w:pPr>
            <w:r w:rsidRPr="007206EB">
              <w:rPr>
                <w:sz w:val="18"/>
                <w:szCs w:val="18"/>
                <w:lang w:eastAsia="en-IN"/>
              </w:rPr>
              <w:t>Beneficiary PAN Number.</w:t>
            </w:r>
            <w:r w:rsidRPr="007206EB">
              <w:rPr>
                <w:color w:val="000000"/>
                <w:sz w:val="18"/>
                <w:szCs w:val="18"/>
                <w:lang w:eastAsia="en-IN"/>
              </w:rPr>
              <w:t xml:space="preserve"> (PAN Format: first 5 characters to be alphabet, next 4 digits, and last character should be alphabet. All upper case)</w:t>
            </w:r>
            <w:r w:rsidRPr="007206EB">
              <w:rPr>
                <w:b/>
                <w:bCs/>
                <w:sz w:val="18"/>
                <w:szCs w:val="18"/>
                <w:lang w:eastAsia="en-IN"/>
              </w:rPr>
              <w:t> </w:t>
            </w:r>
          </w:p>
          <w:p w:rsidR="003836E9" w:rsidRPr="007206EB" w:rsidRDefault="003836E9" w:rsidP="00F77F96">
            <w:pPr>
              <w:suppressAutoHyphens w:val="0"/>
              <w:rPr>
                <w:sz w:val="18"/>
                <w:szCs w:val="18"/>
                <w:lang w:val="en-IN" w:eastAsia="en-IN"/>
              </w:rPr>
            </w:pPr>
          </w:p>
        </w:tc>
      </w:tr>
      <w:tr w:rsidR="003836E9" w:rsidRPr="007206EB" w:rsidTr="003F4147">
        <w:trPr>
          <w:trHeight w:val="762"/>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Ben_UID</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Numeric Values only. </w:t>
            </w:r>
            <w:r w:rsidRPr="007206EB">
              <w:rPr>
                <w:color w:val="000000"/>
                <w:sz w:val="18"/>
                <w:szCs w:val="18"/>
                <w:lang w:eastAsia="en-IN"/>
              </w:rPr>
              <w:t>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Max-12</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
                <w:bCs/>
                <w:sz w:val="18"/>
                <w:szCs w:val="18"/>
                <w:lang w:eastAsia="en-IN"/>
              </w:rPr>
              <w:t> </w:t>
            </w:r>
            <w:r w:rsidRPr="007206EB">
              <w:rPr>
                <w:bCs/>
                <w:sz w:val="18"/>
                <w:szCs w:val="18"/>
                <w:lang w:eastAsia="en-IN"/>
              </w:rPr>
              <w:t>No</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Beneficiary</w:t>
            </w:r>
            <w:r>
              <w:rPr>
                <w:bCs/>
                <w:sz w:val="18"/>
                <w:szCs w:val="18"/>
                <w:lang w:eastAsia="en-IN"/>
              </w:rPr>
              <w:t>’s</w:t>
            </w:r>
            <w:r w:rsidRPr="007206EB">
              <w:rPr>
                <w:bCs/>
                <w:sz w:val="18"/>
                <w:szCs w:val="18"/>
                <w:lang w:eastAsia="en-IN"/>
              </w:rPr>
              <w:t xml:space="preserve"> Aadhar Number</w:t>
            </w:r>
          </w:p>
        </w:tc>
      </w:tr>
      <w:tr w:rsidR="003836E9" w:rsidRPr="007206EB" w:rsidTr="003F4147">
        <w:trPr>
          <w:trHeight w:val="774"/>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Seller_Code</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alphanumeric values. </w:t>
            </w:r>
            <w:r w:rsidRPr="007206EB">
              <w:rPr>
                <w:color w:val="000000"/>
                <w:sz w:val="18"/>
                <w:szCs w:val="18"/>
                <w:lang w:eastAsia="en-IN"/>
              </w:rPr>
              <w:t>No special characters will be allowed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w:t>
            </w:r>
          </w:p>
          <w:p w:rsidR="003836E9" w:rsidRDefault="003836E9" w:rsidP="00E00E84">
            <w:pPr>
              <w:suppressAutoHyphens w:val="0"/>
              <w:rPr>
                <w:bCs/>
                <w:sz w:val="18"/>
                <w:szCs w:val="18"/>
                <w:lang w:eastAsia="en-IN"/>
              </w:rPr>
            </w:pPr>
            <w:r>
              <w:rPr>
                <w:bCs/>
                <w:sz w:val="18"/>
                <w:szCs w:val="18"/>
                <w:lang w:eastAsia="en-IN"/>
              </w:rPr>
              <w:t>And for all modes of payment</w:t>
            </w:r>
            <w:r w:rsidRPr="007206EB">
              <w:rPr>
                <w:bCs/>
                <w:sz w:val="18"/>
                <w:szCs w:val="18"/>
                <w:lang w:eastAsia="en-IN"/>
              </w:rPr>
              <w:t>)</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Pr>
                <w:color w:val="000000"/>
                <w:sz w:val="18"/>
                <w:szCs w:val="18"/>
                <w:lang w:eastAsia="en-IN"/>
              </w:rPr>
              <w:t>Unique Seller</w:t>
            </w:r>
            <w:r w:rsidRPr="007206EB">
              <w:rPr>
                <w:color w:val="000000"/>
                <w:sz w:val="18"/>
                <w:szCs w:val="18"/>
                <w:lang w:eastAsia="en-IN"/>
              </w:rPr>
              <w:t>ID assigned to every beneficiary</w:t>
            </w:r>
            <w:r w:rsidR="00407689">
              <w:rPr>
                <w:color w:val="000000"/>
                <w:sz w:val="18"/>
                <w:szCs w:val="18"/>
                <w:lang w:eastAsia="en-IN"/>
              </w:rPr>
              <w:t>. One merchant can have multiple seller-id hence this option will be useful.</w:t>
            </w:r>
          </w:p>
        </w:tc>
      </w:tr>
      <w:tr w:rsidR="003836E9" w:rsidRPr="007206EB" w:rsidTr="003F4147">
        <w:trPr>
          <w:trHeight w:val="480"/>
        </w:trPr>
        <w:tc>
          <w:tcPr>
            <w:tcW w:w="766" w:type="pct"/>
            <w:vMerge w:val="restar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NEFT</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Y/N flag for the NEFT Mode_Of_Pay.</w:t>
            </w:r>
          </w:p>
        </w:tc>
        <w:tc>
          <w:tcPr>
            <w:tcW w:w="745" w:type="pct"/>
            <w:vMerge w:val="restart"/>
            <w:shd w:val="clear" w:color="auto" w:fill="D9D9D9" w:themeFill="background1" w:themeFillShade="D9"/>
            <w:hideMark/>
          </w:tcPr>
          <w:p w:rsidR="004E73B7" w:rsidRDefault="00293227" w:rsidP="00E00E84">
            <w:pPr>
              <w:suppressAutoHyphens w:val="0"/>
              <w:rPr>
                <w:bCs/>
                <w:sz w:val="18"/>
                <w:szCs w:val="18"/>
                <w:lang w:eastAsia="en-IN"/>
              </w:rPr>
            </w:pPr>
            <w:r>
              <w:rPr>
                <w:bCs/>
                <w:sz w:val="18"/>
                <w:szCs w:val="18"/>
                <w:lang w:eastAsia="en-IN"/>
              </w:rPr>
              <w:t>If No</w:t>
            </w:r>
            <w:r w:rsidR="004E73B7">
              <w:rPr>
                <w:bCs/>
                <w:sz w:val="18"/>
                <w:szCs w:val="18"/>
                <w:lang w:eastAsia="en-IN"/>
              </w:rPr>
              <w:t xml:space="preserve"> li</w:t>
            </w:r>
            <w:r>
              <w:rPr>
                <w:bCs/>
                <w:sz w:val="18"/>
                <w:szCs w:val="18"/>
                <w:lang w:eastAsia="en-IN"/>
              </w:rPr>
              <w:t>mit specified then consumer can do transactions with no Daily/Weekly/Monthly amount validations</w:t>
            </w:r>
          </w:p>
          <w:p w:rsidR="006E5DD8" w:rsidRDefault="006E5DD8" w:rsidP="00E00E84">
            <w:pPr>
              <w:suppressAutoHyphens w:val="0"/>
              <w:rPr>
                <w:bCs/>
                <w:sz w:val="18"/>
                <w:szCs w:val="18"/>
                <w:lang w:eastAsia="en-IN"/>
              </w:rPr>
            </w:pPr>
          </w:p>
          <w:p w:rsidR="003836E9" w:rsidRPr="007206EB" w:rsidRDefault="003836E9" w:rsidP="00E00E84">
            <w:pPr>
              <w:suppressAutoHyphens w:val="0"/>
              <w:rPr>
                <w:sz w:val="18"/>
                <w:szCs w:val="18"/>
                <w:lang w:val="en-IN" w:eastAsia="en-IN"/>
              </w:rPr>
            </w:pPr>
            <w:r w:rsidRPr="007206EB">
              <w:rPr>
                <w:bCs/>
                <w:sz w:val="18"/>
                <w:szCs w:val="18"/>
                <w:lang w:eastAsia="en-IN"/>
              </w:rPr>
              <w:t>Max Length for Daily/Weekly/Monthly limit- 18 digit</w:t>
            </w:r>
          </w:p>
        </w:tc>
        <w:tc>
          <w:tcPr>
            <w:tcW w:w="531" w:type="pct"/>
            <w:vMerge w:val="restar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lastRenderedPageBreak/>
              <w:t> Yes</w:t>
            </w:r>
          </w:p>
        </w:tc>
        <w:tc>
          <w:tcPr>
            <w:tcW w:w="587" w:type="pct"/>
            <w:vMerge w:val="restar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w:t>
            </w:r>
            <w:r>
              <w:rPr>
                <w:bCs/>
                <w:sz w:val="18"/>
                <w:szCs w:val="18"/>
                <w:lang w:eastAsia="en-IN"/>
              </w:rPr>
              <w:lastRenderedPageBreak/>
              <w:t xml:space="preserve">create beneficiary and </w:t>
            </w:r>
          </w:p>
          <w:p w:rsidR="001A6A9D" w:rsidRPr="007206EB" w:rsidRDefault="001A6A9D" w:rsidP="001A6A9D">
            <w:pPr>
              <w:suppressAutoHyphens w:val="0"/>
              <w:rPr>
                <w:bCs/>
                <w:sz w:val="18"/>
                <w:szCs w:val="18"/>
                <w:lang w:val="en-IN" w:eastAsia="en-IN"/>
              </w:rPr>
            </w:pPr>
            <w:r>
              <w:rPr>
                <w:bCs/>
                <w:sz w:val="18"/>
                <w:szCs w:val="18"/>
                <w:lang w:eastAsia="en-IN"/>
              </w:rPr>
              <w:t>1 to Modify detail.</w:t>
            </w:r>
          </w:p>
        </w:tc>
        <w:tc>
          <w:tcPr>
            <w:tcW w:w="1535" w:type="pct"/>
            <w:vMerge w:val="restart"/>
            <w:shd w:val="clear" w:color="auto" w:fill="D9D9D9" w:themeFill="background1" w:themeFillShade="D9"/>
            <w:hideMark/>
          </w:tcPr>
          <w:p w:rsidR="003836E9" w:rsidRPr="007206EB" w:rsidRDefault="003836E9" w:rsidP="00E00E84">
            <w:pPr>
              <w:suppressAutoHyphens w:val="0"/>
              <w:rPr>
                <w:color w:val="000000"/>
                <w:sz w:val="18"/>
                <w:szCs w:val="18"/>
                <w:lang w:eastAsia="en-IN"/>
              </w:rPr>
            </w:pPr>
            <w:r w:rsidRPr="007206EB">
              <w:rPr>
                <w:color w:val="000000"/>
                <w:sz w:val="18"/>
                <w:szCs w:val="18"/>
                <w:lang w:eastAsia="en-IN"/>
              </w:rPr>
              <w:lastRenderedPageBreak/>
              <w:t xml:space="preserve">Specified channel of payment or Type of payment. </w:t>
            </w:r>
            <w:r w:rsidRPr="007206EB">
              <w:rPr>
                <w:bCs/>
                <w:sz w:val="18"/>
                <w:szCs w:val="18"/>
                <w:lang w:eastAsia="en-IN"/>
              </w:rPr>
              <w:t>If no limit set, then no validations basis Daily/Weekly/Monthly.</w:t>
            </w:r>
            <w:r w:rsidRPr="007206EB">
              <w:rPr>
                <w:b/>
                <w:bCs/>
                <w:sz w:val="18"/>
                <w:szCs w:val="18"/>
                <w:lang w:eastAsia="en-IN"/>
              </w:rPr>
              <w:t xml:space="preserve"> </w:t>
            </w:r>
          </w:p>
        </w:tc>
      </w:tr>
      <w:tr w:rsidR="003836E9" w:rsidRPr="007206EB" w:rsidTr="003F4147">
        <w:trPr>
          <w:trHeight w:val="480"/>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Limit (Daily/Weekly/Monthly) for NEFT.</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495"/>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Daily/Weekly/Monthly fields will accept Numeric values only</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480"/>
        </w:trPr>
        <w:tc>
          <w:tcPr>
            <w:tcW w:w="766" w:type="pct"/>
            <w:vMerge w:val="restar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RTGS</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Y/N flag for the RTGS Mode_Of_Pay.</w:t>
            </w:r>
          </w:p>
        </w:tc>
        <w:tc>
          <w:tcPr>
            <w:tcW w:w="745" w:type="pct"/>
            <w:vMerge w:val="restart"/>
            <w:shd w:val="clear" w:color="auto" w:fill="D9D9D9" w:themeFill="background1" w:themeFillShade="D9"/>
            <w:hideMark/>
          </w:tcPr>
          <w:p w:rsidR="006E5DD8" w:rsidRDefault="006E5DD8" w:rsidP="006E5DD8">
            <w:pPr>
              <w:suppressAutoHyphens w:val="0"/>
              <w:rPr>
                <w:bCs/>
                <w:sz w:val="18"/>
                <w:szCs w:val="18"/>
                <w:lang w:eastAsia="en-IN"/>
              </w:rPr>
            </w:pPr>
            <w:r>
              <w:rPr>
                <w:bCs/>
                <w:sz w:val="18"/>
                <w:szCs w:val="18"/>
                <w:lang w:eastAsia="en-IN"/>
              </w:rPr>
              <w:t>If No limit specified then consumer can do transactions with no Daily/Weekly/Monthly amount validations</w:t>
            </w:r>
          </w:p>
          <w:p w:rsidR="006E5DD8" w:rsidRDefault="006E5DD8" w:rsidP="00E00E84">
            <w:pPr>
              <w:suppressAutoHyphens w:val="0"/>
              <w:rPr>
                <w:bCs/>
                <w:sz w:val="18"/>
                <w:szCs w:val="18"/>
                <w:lang w:eastAsia="en-IN"/>
              </w:rPr>
            </w:pPr>
          </w:p>
          <w:p w:rsidR="003836E9" w:rsidRPr="007206EB" w:rsidRDefault="003836E9" w:rsidP="00E00E84">
            <w:pPr>
              <w:suppressAutoHyphens w:val="0"/>
              <w:rPr>
                <w:sz w:val="18"/>
                <w:szCs w:val="18"/>
                <w:lang w:val="en-IN" w:eastAsia="en-IN"/>
              </w:rPr>
            </w:pPr>
            <w:r w:rsidRPr="007206EB">
              <w:rPr>
                <w:bCs/>
                <w:sz w:val="18"/>
                <w:szCs w:val="18"/>
                <w:lang w:eastAsia="en-IN"/>
              </w:rPr>
              <w:t>Max Length for Daily/Weekly/Monthly limit- 18 digit</w:t>
            </w:r>
          </w:p>
        </w:tc>
        <w:tc>
          <w:tcPr>
            <w:tcW w:w="531" w:type="pct"/>
            <w:vMerge w:val="restar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vMerge w:val="restar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vMerge w:val="restart"/>
            <w:shd w:val="clear" w:color="auto" w:fill="D9D9D9" w:themeFill="background1" w:themeFillShade="D9"/>
            <w:hideMark/>
          </w:tcPr>
          <w:p w:rsidR="003836E9" w:rsidRDefault="003836E9" w:rsidP="00E00E84">
            <w:pPr>
              <w:suppressAutoHyphens w:val="0"/>
              <w:rPr>
                <w:color w:val="000000"/>
                <w:sz w:val="18"/>
                <w:szCs w:val="18"/>
                <w:lang w:eastAsia="en-IN"/>
              </w:rPr>
            </w:pPr>
            <w:r w:rsidRPr="007206EB">
              <w:rPr>
                <w:color w:val="000000"/>
                <w:sz w:val="18"/>
                <w:szCs w:val="18"/>
                <w:lang w:eastAsia="en-IN"/>
              </w:rPr>
              <w:t>Specified channel of payment or Type of payment.</w:t>
            </w:r>
          </w:p>
          <w:p w:rsidR="003836E9" w:rsidRPr="007206EB" w:rsidRDefault="003836E9" w:rsidP="00E00E84">
            <w:pPr>
              <w:suppressAutoHyphens w:val="0"/>
              <w:rPr>
                <w:color w:val="000000"/>
                <w:sz w:val="18"/>
                <w:szCs w:val="18"/>
                <w:lang w:eastAsia="en-IN"/>
              </w:rPr>
            </w:pPr>
            <w:r>
              <w:rPr>
                <w:color w:val="000000"/>
                <w:sz w:val="18"/>
                <w:szCs w:val="18"/>
                <w:lang w:eastAsia="en-IN"/>
              </w:rPr>
              <w:t>Daily/weekly/ monthly amount limit for beneficiary.</w:t>
            </w:r>
          </w:p>
          <w:p w:rsidR="003836E9" w:rsidRPr="007206EB" w:rsidRDefault="003836E9" w:rsidP="00E00E84">
            <w:pPr>
              <w:suppressAutoHyphens w:val="0"/>
              <w:rPr>
                <w:b/>
                <w:bCs/>
                <w:sz w:val="18"/>
                <w:szCs w:val="18"/>
                <w:lang w:val="en-IN" w:eastAsia="en-IN"/>
              </w:rPr>
            </w:pPr>
            <w:r w:rsidRPr="007206EB">
              <w:rPr>
                <w:bCs/>
                <w:sz w:val="18"/>
                <w:szCs w:val="18"/>
                <w:lang w:eastAsia="en-IN"/>
              </w:rPr>
              <w:t>If no amount limit set, then no validations basis Daily/Weekly/Monthly limit.</w:t>
            </w:r>
          </w:p>
        </w:tc>
      </w:tr>
      <w:tr w:rsidR="003836E9" w:rsidRPr="007206EB" w:rsidTr="003F4147">
        <w:trPr>
          <w:trHeight w:val="480"/>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Limit (Daily/Weekly/Monthly) for RTGS.</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495"/>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157B6E">
            <w:pPr>
              <w:suppressAutoHyphens w:val="0"/>
              <w:rPr>
                <w:sz w:val="18"/>
                <w:szCs w:val="18"/>
                <w:lang w:val="en-IN" w:eastAsia="en-IN"/>
              </w:rPr>
            </w:pPr>
            <w:r w:rsidRPr="007206EB">
              <w:rPr>
                <w:bCs/>
                <w:sz w:val="18"/>
                <w:szCs w:val="18"/>
                <w:lang w:eastAsia="en-IN"/>
              </w:rPr>
              <w:t>Daily/Weekly/Monthly fields will accept Numeric values only</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480"/>
        </w:trPr>
        <w:tc>
          <w:tcPr>
            <w:tcW w:w="766" w:type="pct"/>
            <w:vMerge w:val="restar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DD</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Y/N flag for the DD Mode_Of_Pay.</w:t>
            </w:r>
          </w:p>
        </w:tc>
        <w:tc>
          <w:tcPr>
            <w:tcW w:w="745" w:type="pct"/>
            <w:vMerge w:val="restart"/>
            <w:shd w:val="clear" w:color="auto" w:fill="D9D9D9" w:themeFill="background1" w:themeFillShade="D9"/>
            <w:hideMark/>
          </w:tcPr>
          <w:p w:rsidR="006E5DD8" w:rsidRDefault="006E5DD8" w:rsidP="006E5DD8">
            <w:pPr>
              <w:suppressAutoHyphens w:val="0"/>
              <w:rPr>
                <w:bCs/>
                <w:sz w:val="18"/>
                <w:szCs w:val="18"/>
                <w:lang w:eastAsia="en-IN"/>
              </w:rPr>
            </w:pPr>
            <w:r>
              <w:rPr>
                <w:bCs/>
                <w:sz w:val="18"/>
                <w:szCs w:val="18"/>
                <w:lang w:eastAsia="en-IN"/>
              </w:rPr>
              <w:t>If No limit specified then consumer can do transactions with no Daily/Weekly/Monthly amount validations</w:t>
            </w:r>
          </w:p>
          <w:p w:rsidR="006E5DD8" w:rsidRDefault="006E5DD8" w:rsidP="00E00E84">
            <w:pPr>
              <w:suppressAutoHyphens w:val="0"/>
              <w:rPr>
                <w:bCs/>
                <w:sz w:val="18"/>
                <w:szCs w:val="18"/>
                <w:lang w:eastAsia="en-IN"/>
              </w:rPr>
            </w:pPr>
          </w:p>
          <w:p w:rsidR="003836E9" w:rsidRPr="007206EB" w:rsidRDefault="003836E9" w:rsidP="00E00E84">
            <w:pPr>
              <w:suppressAutoHyphens w:val="0"/>
              <w:rPr>
                <w:sz w:val="18"/>
                <w:szCs w:val="18"/>
                <w:lang w:val="en-IN" w:eastAsia="en-IN"/>
              </w:rPr>
            </w:pPr>
            <w:r w:rsidRPr="007206EB">
              <w:rPr>
                <w:bCs/>
                <w:sz w:val="18"/>
                <w:szCs w:val="18"/>
                <w:lang w:eastAsia="en-IN"/>
              </w:rPr>
              <w:t>Max Length for Daily/Weekly/Monthly limit- 18 digit</w:t>
            </w:r>
          </w:p>
        </w:tc>
        <w:tc>
          <w:tcPr>
            <w:tcW w:w="531" w:type="pct"/>
            <w:vMerge w:val="restar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vMerge w:val="restart"/>
            <w:shd w:val="clear" w:color="auto" w:fill="D9D9D9" w:themeFill="background1" w:themeFillShade="D9"/>
            <w:hideMark/>
          </w:tcPr>
          <w:p w:rsidR="001A6A9D" w:rsidRDefault="003836E9" w:rsidP="00E00E84">
            <w:pPr>
              <w:suppressAutoHyphens w:val="0"/>
              <w:rPr>
                <w:bCs/>
                <w:sz w:val="18"/>
                <w:szCs w:val="18"/>
                <w:lang w:eastAsia="en-IN"/>
              </w:rPr>
            </w:pPr>
            <w:r w:rsidRPr="007206EB">
              <w:rPr>
                <w:bCs/>
                <w:sz w:val="18"/>
                <w:szCs w:val="18"/>
                <w:lang w:eastAsia="en-IN"/>
              </w:rPr>
              <w:t>Yes(When Ben Action 0 and 1)</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3836E9" w:rsidRPr="007206EB" w:rsidRDefault="001A6A9D" w:rsidP="001A6A9D">
            <w:pPr>
              <w:suppressAutoHyphens w:val="0"/>
              <w:rPr>
                <w:b/>
                <w:bCs/>
                <w:sz w:val="18"/>
                <w:szCs w:val="18"/>
                <w:lang w:val="en-IN" w:eastAsia="en-IN"/>
              </w:rPr>
            </w:pPr>
            <w:r>
              <w:rPr>
                <w:bCs/>
                <w:sz w:val="18"/>
                <w:szCs w:val="18"/>
                <w:lang w:eastAsia="en-IN"/>
              </w:rPr>
              <w:t>1 to Modify detail.</w:t>
            </w:r>
            <w:r w:rsidR="003836E9" w:rsidRPr="007206EB">
              <w:rPr>
                <w:b/>
                <w:bCs/>
                <w:sz w:val="18"/>
                <w:szCs w:val="18"/>
                <w:lang w:eastAsia="en-IN"/>
              </w:rPr>
              <w:t> </w:t>
            </w:r>
          </w:p>
        </w:tc>
        <w:tc>
          <w:tcPr>
            <w:tcW w:w="1535" w:type="pct"/>
            <w:vMerge w:val="restart"/>
            <w:shd w:val="clear" w:color="auto" w:fill="D9D9D9" w:themeFill="background1" w:themeFillShade="D9"/>
            <w:hideMark/>
          </w:tcPr>
          <w:p w:rsidR="003836E9" w:rsidRDefault="003836E9" w:rsidP="00E00E84">
            <w:pPr>
              <w:suppressAutoHyphens w:val="0"/>
              <w:rPr>
                <w:color w:val="000000"/>
                <w:sz w:val="18"/>
                <w:szCs w:val="18"/>
                <w:lang w:eastAsia="en-IN"/>
              </w:rPr>
            </w:pPr>
            <w:r w:rsidRPr="007206EB">
              <w:rPr>
                <w:color w:val="000000"/>
                <w:sz w:val="18"/>
                <w:szCs w:val="18"/>
                <w:lang w:eastAsia="en-IN"/>
              </w:rPr>
              <w:t>Specified channel of payment or Type of payment.</w:t>
            </w:r>
          </w:p>
          <w:p w:rsidR="003836E9" w:rsidRDefault="003836E9" w:rsidP="00E00E84">
            <w:pPr>
              <w:suppressAutoHyphens w:val="0"/>
              <w:rPr>
                <w:color w:val="000000"/>
                <w:sz w:val="18"/>
                <w:szCs w:val="18"/>
                <w:lang w:eastAsia="en-IN"/>
              </w:rPr>
            </w:pPr>
          </w:p>
          <w:p w:rsidR="003836E9" w:rsidRPr="007206EB" w:rsidRDefault="003836E9" w:rsidP="00DE49AD">
            <w:pPr>
              <w:suppressAutoHyphens w:val="0"/>
              <w:rPr>
                <w:color w:val="000000"/>
                <w:sz w:val="18"/>
                <w:szCs w:val="18"/>
                <w:lang w:eastAsia="en-IN"/>
              </w:rPr>
            </w:pPr>
            <w:r>
              <w:rPr>
                <w:color w:val="000000"/>
                <w:sz w:val="18"/>
                <w:szCs w:val="18"/>
                <w:lang w:eastAsia="en-IN"/>
              </w:rPr>
              <w:t>Daily/weekly/ monthly amount limit for beneficiary.</w:t>
            </w:r>
          </w:p>
          <w:p w:rsidR="003836E9" w:rsidRPr="007206EB" w:rsidRDefault="003836E9" w:rsidP="00E00E84">
            <w:pPr>
              <w:suppressAutoHyphens w:val="0"/>
              <w:rPr>
                <w:color w:val="000000"/>
                <w:sz w:val="18"/>
                <w:szCs w:val="18"/>
                <w:lang w:eastAsia="en-IN"/>
              </w:rPr>
            </w:pPr>
          </w:p>
          <w:p w:rsidR="003836E9" w:rsidRPr="007206EB" w:rsidRDefault="003836E9" w:rsidP="00E00E84">
            <w:pPr>
              <w:suppressAutoHyphens w:val="0"/>
              <w:rPr>
                <w:b/>
                <w:bCs/>
                <w:sz w:val="18"/>
                <w:szCs w:val="18"/>
                <w:lang w:val="en-IN" w:eastAsia="en-IN"/>
              </w:rPr>
            </w:pPr>
            <w:r w:rsidRPr="007206EB">
              <w:rPr>
                <w:bCs/>
                <w:sz w:val="18"/>
                <w:szCs w:val="18"/>
                <w:lang w:eastAsia="en-IN"/>
              </w:rPr>
              <w:t>If no amount limit set, then no validations basis Daily/Weekly/Monthly.</w:t>
            </w:r>
            <w:r w:rsidRPr="007206EB">
              <w:rPr>
                <w:b/>
                <w:bCs/>
                <w:sz w:val="18"/>
                <w:szCs w:val="18"/>
                <w:lang w:eastAsia="en-IN"/>
              </w:rPr>
              <w:t> </w:t>
            </w:r>
          </w:p>
        </w:tc>
      </w:tr>
      <w:tr w:rsidR="003836E9" w:rsidRPr="007206EB" w:rsidTr="003F4147">
        <w:trPr>
          <w:trHeight w:val="480"/>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Limit (Daily/Weekly/Monthly) for DD.</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495"/>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64545E">
            <w:pPr>
              <w:suppressAutoHyphens w:val="0"/>
              <w:rPr>
                <w:sz w:val="18"/>
                <w:szCs w:val="18"/>
                <w:lang w:val="en-IN" w:eastAsia="en-IN"/>
              </w:rPr>
            </w:pPr>
            <w:r w:rsidRPr="007206EB">
              <w:rPr>
                <w:bCs/>
                <w:sz w:val="18"/>
                <w:szCs w:val="18"/>
                <w:lang w:eastAsia="en-IN"/>
              </w:rPr>
              <w:t>Daily/Weekly/Monthly fields will accept Numeric values only</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480"/>
        </w:trPr>
        <w:tc>
          <w:tcPr>
            <w:tcW w:w="766" w:type="pct"/>
            <w:vMerge w:val="restar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IMPS</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Y/N flag for the IMPS Mode_Of_Pay.</w:t>
            </w:r>
          </w:p>
        </w:tc>
        <w:tc>
          <w:tcPr>
            <w:tcW w:w="745" w:type="pct"/>
            <w:vMerge w:val="restart"/>
            <w:shd w:val="clear" w:color="auto" w:fill="D9D9D9" w:themeFill="background1" w:themeFillShade="D9"/>
            <w:hideMark/>
          </w:tcPr>
          <w:p w:rsidR="006E5DD8" w:rsidRDefault="006E5DD8" w:rsidP="006E5DD8">
            <w:pPr>
              <w:suppressAutoHyphens w:val="0"/>
              <w:rPr>
                <w:bCs/>
                <w:sz w:val="18"/>
                <w:szCs w:val="18"/>
                <w:lang w:eastAsia="en-IN"/>
              </w:rPr>
            </w:pPr>
            <w:r>
              <w:rPr>
                <w:bCs/>
                <w:sz w:val="18"/>
                <w:szCs w:val="18"/>
                <w:lang w:eastAsia="en-IN"/>
              </w:rPr>
              <w:t>If No limit specified then consumer can do transactions with no Daily/Weekly/Monthly amount validations</w:t>
            </w:r>
          </w:p>
          <w:p w:rsidR="006E5DD8" w:rsidRDefault="006E5DD8" w:rsidP="00E00E84">
            <w:pPr>
              <w:suppressAutoHyphens w:val="0"/>
              <w:rPr>
                <w:bCs/>
                <w:sz w:val="18"/>
                <w:szCs w:val="18"/>
                <w:lang w:eastAsia="en-IN"/>
              </w:rPr>
            </w:pPr>
          </w:p>
          <w:p w:rsidR="003836E9" w:rsidRPr="007206EB" w:rsidRDefault="003836E9" w:rsidP="00E00E84">
            <w:pPr>
              <w:suppressAutoHyphens w:val="0"/>
              <w:rPr>
                <w:sz w:val="18"/>
                <w:szCs w:val="18"/>
                <w:lang w:val="en-IN" w:eastAsia="en-IN"/>
              </w:rPr>
            </w:pPr>
            <w:r w:rsidRPr="007206EB">
              <w:rPr>
                <w:bCs/>
                <w:sz w:val="18"/>
                <w:szCs w:val="18"/>
                <w:lang w:eastAsia="en-IN"/>
              </w:rPr>
              <w:t>Max Length for Daily/Weekly/Monthly limit- 18 digit</w:t>
            </w:r>
          </w:p>
        </w:tc>
        <w:tc>
          <w:tcPr>
            <w:tcW w:w="531" w:type="pct"/>
            <w:vMerge w:val="restar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vMerge w:val="restart"/>
            <w:shd w:val="clear" w:color="auto" w:fill="D9D9D9" w:themeFill="background1" w:themeFillShade="D9"/>
            <w:hideMark/>
          </w:tcPr>
          <w:p w:rsidR="003836E9" w:rsidRDefault="003836E9" w:rsidP="00E00E84">
            <w:pPr>
              <w:suppressAutoHyphens w:val="0"/>
              <w:rPr>
                <w:b/>
                <w:bCs/>
                <w:sz w:val="18"/>
                <w:szCs w:val="18"/>
                <w:lang w:eastAsia="en-IN"/>
              </w:rPr>
            </w:pPr>
            <w:r w:rsidRPr="007206EB">
              <w:rPr>
                <w:bCs/>
                <w:sz w:val="18"/>
                <w:szCs w:val="18"/>
                <w:lang w:eastAsia="en-IN"/>
              </w:rPr>
              <w:t>Yes(When Ben Action 0 and 1)</w:t>
            </w:r>
            <w:r w:rsidRPr="007206EB">
              <w:rPr>
                <w:b/>
                <w:bCs/>
                <w:sz w:val="18"/>
                <w:szCs w:val="18"/>
                <w:lang w:eastAsia="en-IN"/>
              </w:rPr>
              <w:t> </w:t>
            </w:r>
          </w:p>
          <w:p w:rsidR="001A6A9D" w:rsidRDefault="001A6A9D" w:rsidP="00E00E84">
            <w:pPr>
              <w:suppressAutoHyphens w:val="0"/>
              <w:rPr>
                <w:b/>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vMerge w:val="restart"/>
            <w:shd w:val="clear" w:color="auto" w:fill="D9D9D9" w:themeFill="background1" w:themeFillShade="D9"/>
            <w:hideMark/>
          </w:tcPr>
          <w:p w:rsidR="003836E9" w:rsidRDefault="003836E9" w:rsidP="00E00E84">
            <w:pPr>
              <w:suppressAutoHyphens w:val="0"/>
              <w:rPr>
                <w:color w:val="000000"/>
                <w:sz w:val="18"/>
                <w:szCs w:val="18"/>
                <w:lang w:eastAsia="en-IN"/>
              </w:rPr>
            </w:pPr>
            <w:r w:rsidRPr="007206EB">
              <w:rPr>
                <w:color w:val="000000"/>
                <w:sz w:val="18"/>
                <w:szCs w:val="18"/>
                <w:lang w:eastAsia="en-IN"/>
              </w:rPr>
              <w:t>Specified channel of payment or Type of payment.</w:t>
            </w:r>
          </w:p>
          <w:p w:rsidR="003836E9" w:rsidRDefault="003836E9" w:rsidP="00E00E84">
            <w:pPr>
              <w:suppressAutoHyphens w:val="0"/>
              <w:rPr>
                <w:color w:val="000000"/>
                <w:sz w:val="18"/>
                <w:szCs w:val="18"/>
                <w:lang w:eastAsia="en-IN"/>
              </w:rPr>
            </w:pPr>
          </w:p>
          <w:p w:rsidR="003836E9" w:rsidRPr="007206EB" w:rsidRDefault="003836E9" w:rsidP="00DE49AD">
            <w:pPr>
              <w:suppressAutoHyphens w:val="0"/>
              <w:rPr>
                <w:color w:val="000000"/>
                <w:sz w:val="18"/>
                <w:szCs w:val="18"/>
                <w:lang w:eastAsia="en-IN"/>
              </w:rPr>
            </w:pPr>
            <w:r>
              <w:rPr>
                <w:color w:val="000000"/>
                <w:sz w:val="18"/>
                <w:szCs w:val="18"/>
                <w:lang w:eastAsia="en-IN"/>
              </w:rPr>
              <w:t>Daily/weekly/ monthly amount limit for beneficiary.</w:t>
            </w:r>
          </w:p>
          <w:p w:rsidR="003836E9" w:rsidRPr="007206EB" w:rsidRDefault="003836E9" w:rsidP="00E00E84">
            <w:pPr>
              <w:suppressAutoHyphens w:val="0"/>
              <w:rPr>
                <w:color w:val="000000"/>
                <w:sz w:val="18"/>
                <w:szCs w:val="18"/>
                <w:lang w:eastAsia="en-IN"/>
              </w:rPr>
            </w:pPr>
          </w:p>
          <w:p w:rsidR="003836E9" w:rsidRPr="007206EB" w:rsidRDefault="003836E9" w:rsidP="00E00E84">
            <w:pPr>
              <w:suppressAutoHyphens w:val="0"/>
              <w:rPr>
                <w:b/>
                <w:bCs/>
                <w:sz w:val="18"/>
                <w:szCs w:val="18"/>
                <w:lang w:val="en-IN" w:eastAsia="en-IN"/>
              </w:rPr>
            </w:pPr>
            <w:r w:rsidRPr="007206EB">
              <w:rPr>
                <w:bCs/>
                <w:sz w:val="18"/>
                <w:szCs w:val="18"/>
                <w:lang w:eastAsia="en-IN"/>
              </w:rPr>
              <w:t>If no amount limit set, then no validations basis Daily/Weekly/Monthly.</w:t>
            </w:r>
          </w:p>
        </w:tc>
      </w:tr>
      <w:tr w:rsidR="003836E9" w:rsidRPr="007206EB" w:rsidTr="003F4147">
        <w:trPr>
          <w:trHeight w:val="480"/>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Limit (Daily/Weekly/Monthly) for IMPS.</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495"/>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Daily/Weekly/Monthly fields will accept Numeric values only</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480"/>
        </w:trPr>
        <w:tc>
          <w:tcPr>
            <w:tcW w:w="766" w:type="pct"/>
            <w:vMerge w:val="restar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FT</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Y/N flag for the FT Mode_Of_Pay.</w:t>
            </w:r>
          </w:p>
        </w:tc>
        <w:tc>
          <w:tcPr>
            <w:tcW w:w="745" w:type="pct"/>
            <w:vMerge w:val="restart"/>
            <w:shd w:val="clear" w:color="auto" w:fill="D9D9D9" w:themeFill="background1" w:themeFillShade="D9"/>
            <w:hideMark/>
          </w:tcPr>
          <w:p w:rsidR="006E5DD8" w:rsidRDefault="006E5DD8" w:rsidP="006E5DD8">
            <w:pPr>
              <w:suppressAutoHyphens w:val="0"/>
              <w:rPr>
                <w:bCs/>
                <w:sz w:val="18"/>
                <w:szCs w:val="18"/>
                <w:lang w:eastAsia="en-IN"/>
              </w:rPr>
            </w:pPr>
            <w:r>
              <w:rPr>
                <w:bCs/>
                <w:sz w:val="18"/>
                <w:szCs w:val="18"/>
                <w:lang w:eastAsia="en-IN"/>
              </w:rPr>
              <w:t>If No limit specified then consumer can do transactions with no Daily/Weekly/Monthly amount validations</w:t>
            </w:r>
          </w:p>
          <w:p w:rsidR="006E5DD8" w:rsidRDefault="006E5DD8" w:rsidP="00E00E84">
            <w:pPr>
              <w:suppressAutoHyphens w:val="0"/>
              <w:rPr>
                <w:bCs/>
                <w:sz w:val="18"/>
                <w:szCs w:val="18"/>
                <w:lang w:eastAsia="en-IN"/>
              </w:rPr>
            </w:pPr>
          </w:p>
          <w:p w:rsidR="003836E9" w:rsidRPr="007206EB" w:rsidRDefault="003836E9" w:rsidP="00E00E84">
            <w:pPr>
              <w:suppressAutoHyphens w:val="0"/>
              <w:rPr>
                <w:sz w:val="18"/>
                <w:szCs w:val="18"/>
                <w:lang w:val="en-IN" w:eastAsia="en-IN"/>
              </w:rPr>
            </w:pPr>
            <w:r w:rsidRPr="007206EB">
              <w:rPr>
                <w:bCs/>
                <w:sz w:val="18"/>
                <w:szCs w:val="18"/>
                <w:lang w:eastAsia="en-IN"/>
              </w:rPr>
              <w:t>Max Length for Daily/Weekly/Monthly limit- 18 digit</w:t>
            </w:r>
          </w:p>
        </w:tc>
        <w:tc>
          <w:tcPr>
            <w:tcW w:w="531" w:type="pct"/>
            <w:vMerge w:val="restar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vMerge w:val="restar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vMerge w:val="restart"/>
            <w:shd w:val="clear" w:color="auto" w:fill="D9D9D9" w:themeFill="background1" w:themeFillShade="D9"/>
            <w:hideMark/>
          </w:tcPr>
          <w:p w:rsidR="003836E9" w:rsidRPr="007206EB" w:rsidRDefault="003836E9" w:rsidP="00E00E84">
            <w:pPr>
              <w:suppressAutoHyphens w:val="0"/>
              <w:rPr>
                <w:color w:val="000000"/>
                <w:sz w:val="18"/>
                <w:szCs w:val="18"/>
                <w:lang w:eastAsia="en-IN"/>
              </w:rPr>
            </w:pPr>
            <w:r w:rsidRPr="007206EB">
              <w:rPr>
                <w:color w:val="000000"/>
                <w:sz w:val="18"/>
                <w:szCs w:val="18"/>
                <w:lang w:eastAsia="en-IN"/>
              </w:rPr>
              <w:t>Specified channel of payment or Type of payment.</w:t>
            </w:r>
          </w:p>
          <w:p w:rsidR="003836E9" w:rsidRPr="007206EB" w:rsidRDefault="003836E9" w:rsidP="00E00E84">
            <w:pPr>
              <w:suppressAutoHyphens w:val="0"/>
              <w:rPr>
                <w:b/>
                <w:bCs/>
                <w:sz w:val="18"/>
                <w:szCs w:val="18"/>
                <w:lang w:val="en-IN" w:eastAsia="en-IN"/>
              </w:rPr>
            </w:pPr>
            <w:r w:rsidRPr="007206EB">
              <w:rPr>
                <w:bCs/>
                <w:sz w:val="18"/>
                <w:szCs w:val="18"/>
                <w:lang w:eastAsia="en-IN"/>
              </w:rPr>
              <w:t>If no amount limit set, then no validations basis Daily/Weekly/Monthly.</w:t>
            </w:r>
            <w:r w:rsidRPr="007206EB">
              <w:rPr>
                <w:b/>
                <w:bCs/>
                <w:sz w:val="18"/>
                <w:szCs w:val="18"/>
                <w:lang w:eastAsia="en-IN"/>
              </w:rPr>
              <w:t> </w:t>
            </w:r>
          </w:p>
        </w:tc>
      </w:tr>
      <w:tr w:rsidR="003836E9" w:rsidRPr="007206EB" w:rsidTr="003F4147">
        <w:trPr>
          <w:trHeight w:val="480"/>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Set the Limit (Daily/Weekly/Monthly) for FT.</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495"/>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Daily/Weekly/Monthly fields will accept Numeric values only</w:t>
            </w:r>
          </w:p>
        </w:tc>
        <w:tc>
          <w:tcPr>
            <w:tcW w:w="745" w:type="pct"/>
            <w:vMerge/>
            <w:shd w:val="clear" w:color="auto" w:fill="D9D9D9" w:themeFill="background1" w:themeFillShade="D9"/>
            <w:vAlign w:val="center"/>
            <w:hideMark/>
          </w:tcPr>
          <w:p w:rsidR="003836E9" w:rsidRPr="007206EB" w:rsidRDefault="003836E9" w:rsidP="00E00E84">
            <w:pPr>
              <w:suppressAutoHyphens w:val="0"/>
              <w:rPr>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562"/>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Bene_Type</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Validation basis the KYC masters( Refer KYC document)</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Max-100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Pr>
                <w:bCs/>
                <w:sz w:val="18"/>
                <w:szCs w:val="18"/>
                <w:lang w:eastAsia="en-IN"/>
              </w:rPr>
              <w:t xml:space="preserve">Yes(When Ben Action 0 and 1 </w:t>
            </w:r>
            <w:r w:rsidRPr="007206EB">
              <w:rPr>
                <w:bCs/>
                <w:sz w:val="18"/>
                <w:szCs w:val="18"/>
                <w:lang w:eastAsia="en-IN"/>
              </w:rPr>
              <w:t>and for NEFT/RTGS/IMPS/FT/DD</w:t>
            </w:r>
            <w:r>
              <w:rPr>
                <w:bCs/>
                <w:sz w:val="18"/>
                <w:szCs w:val="18"/>
                <w:lang w:eastAsia="en-IN"/>
              </w:rPr>
              <w:t>)</w:t>
            </w:r>
            <w:r w:rsidRPr="007206EB">
              <w:rPr>
                <w:b/>
                <w:bCs/>
                <w:sz w:val="18"/>
                <w:szCs w:val="18"/>
                <w:lang w:eastAsia="en-IN"/>
              </w:rPr>
              <w:t> </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Pr>
                <w:bCs/>
                <w:sz w:val="18"/>
                <w:szCs w:val="18"/>
                <w:lang w:eastAsia="en-IN"/>
              </w:rPr>
              <w:t>Beneficiary type need to select as per the KYC master document. It can individual or partnership etc.</w:t>
            </w:r>
          </w:p>
        </w:tc>
      </w:tr>
      <w:tr w:rsidR="003836E9" w:rsidRPr="007206EB" w:rsidTr="003F4147">
        <w:trPr>
          <w:trHeight w:val="628"/>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Ben_SettlementTerms</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Free Text. Field will accept alphanumeric, special chars etc. </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Max-250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No</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xml:space="preserve"> No </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Settlement terms in between Beneficiary and corporate</w:t>
            </w:r>
          </w:p>
        </w:tc>
      </w:tr>
      <w:tr w:rsidR="003836E9" w:rsidRPr="007206EB" w:rsidTr="003F4147">
        <w:trPr>
          <w:trHeight w:val="566"/>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Ben_CommercialTerms</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Free Text. Field will accept alphanumeric, special chars etc.</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Max-250</w:t>
            </w:r>
            <w:r w:rsidRPr="007206EB">
              <w:rPr>
                <w:b/>
                <w:bCs/>
                <w:sz w:val="18"/>
                <w:szCs w:val="18"/>
                <w:lang w:eastAsia="en-IN"/>
              </w:rPr>
              <w:t> </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No</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No</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Commercial Terms in between Beneficiary and Corporate</w:t>
            </w:r>
          </w:p>
        </w:tc>
      </w:tr>
      <w:tr w:rsidR="003836E9" w:rsidRPr="007206EB" w:rsidTr="003F4147">
        <w:trPr>
          <w:trHeight w:val="495"/>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KYC_Document[]</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KYC document details</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NA</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NA</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NA </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
                <w:bCs/>
                <w:sz w:val="18"/>
                <w:szCs w:val="18"/>
                <w:lang w:eastAsia="en-IN"/>
              </w:rPr>
              <w:t> </w:t>
            </w:r>
            <w:r w:rsidRPr="007206EB">
              <w:rPr>
                <w:bCs/>
                <w:sz w:val="18"/>
                <w:szCs w:val="18"/>
                <w:lang w:eastAsia="en-IN"/>
              </w:rPr>
              <w:t>KYC document details</w:t>
            </w:r>
          </w:p>
        </w:tc>
      </w:tr>
      <w:tr w:rsidR="003836E9" w:rsidRPr="007206EB" w:rsidTr="003F4147">
        <w:trPr>
          <w:trHeight w:val="1010"/>
        </w:trPr>
        <w:tc>
          <w:tcPr>
            <w:tcW w:w="766"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sz w:val="18"/>
                <w:szCs w:val="18"/>
                <w:lang w:eastAsia="en-IN"/>
              </w:rPr>
              <w:t>KYC_Doc_Id</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Field will accept alphanumeric values only. No special characters will be accepted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Min-5</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w:t>
            </w:r>
            <w:r>
              <w:rPr>
                <w:bCs/>
                <w:sz w:val="18"/>
                <w:szCs w:val="18"/>
                <w:lang w:eastAsia="en-IN"/>
              </w:rPr>
              <w:t xml:space="preserve"> and for all modes of payment </w:t>
            </w:r>
            <w:r w:rsidRPr="007206EB">
              <w:rPr>
                <w:bCs/>
                <w:sz w:val="18"/>
                <w:szCs w:val="18"/>
                <w:lang w:eastAsia="en-IN"/>
              </w:rPr>
              <w:t>)</w:t>
            </w:r>
          </w:p>
          <w:p w:rsidR="001A6A9D" w:rsidRDefault="001A6A9D" w:rsidP="00E00E84">
            <w:pPr>
              <w:suppressAutoHyphens w:val="0"/>
              <w:rPr>
                <w:bCs/>
                <w:sz w:val="18"/>
                <w:szCs w:val="18"/>
                <w:lang w:eastAsia="en-IN"/>
              </w:rPr>
            </w:pPr>
          </w:p>
          <w:p w:rsidR="001A6A9D" w:rsidRDefault="001A6A9D" w:rsidP="001A6A9D">
            <w:pPr>
              <w:suppressAutoHyphens w:val="0"/>
              <w:rPr>
                <w:bCs/>
                <w:sz w:val="18"/>
                <w:szCs w:val="18"/>
                <w:lang w:eastAsia="en-IN"/>
              </w:rPr>
            </w:pPr>
            <w:r>
              <w:rPr>
                <w:bCs/>
                <w:sz w:val="18"/>
                <w:szCs w:val="18"/>
                <w:lang w:eastAsia="en-IN"/>
              </w:rPr>
              <w:t xml:space="preserve">Note :            Ben Action  0 to </w:t>
            </w:r>
            <w:r>
              <w:rPr>
                <w:bCs/>
                <w:sz w:val="18"/>
                <w:szCs w:val="18"/>
                <w:lang w:eastAsia="en-IN"/>
              </w:rPr>
              <w:lastRenderedPageBreak/>
              <w:t xml:space="preserve">create beneficiary and </w:t>
            </w:r>
          </w:p>
          <w:p w:rsidR="001A6A9D" w:rsidRPr="007206EB" w:rsidRDefault="001A6A9D" w:rsidP="001A6A9D">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color w:val="000000"/>
                <w:sz w:val="18"/>
                <w:szCs w:val="18"/>
                <w:lang w:eastAsia="en-IN"/>
              </w:rPr>
              <w:lastRenderedPageBreak/>
              <w:t>This will be unique id assigned to document uploaded. In case of the document is to be revised, same id will be passed in modification request. Also for one Beneficiary, max 10 documents can be uploaded.</w:t>
            </w:r>
            <w:r w:rsidRPr="007206EB">
              <w:rPr>
                <w:b/>
                <w:bCs/>
                <w:sz w:val="18"/>
                <w:szCs w:val="18"/>
                <w:lang w:eastAsia="en-IN"/>
              </w:rPr>
              <w:t> </w:t>
            </w:r>
          </w:p>
        </w:tc>
      </w:tr>
      <w:tr w:rsidR="003836E9" w:rsidRPr="007206EB" w:rsidTr="003F4147">
        <w:trPr>
          <w:trHeight w:val="529"/>
        </w:trPr>
        <w:tc>
          <w:tcPr>
            <w:tcW w:w="766"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sz w:val="18"/>
                <w:szCs w:val="18"/>
                <w:lang w:eastAsia="en-IN"/>
              </w:rPr>
              <w:t>KYC_Doc_Name</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Pr>
                <w:color w:val="000000"/>
                <w:sz w:val="18"/>
                <w:szCs w:val="18"/>
                <w:lang w:eastAsia="en-IN"/>
              </w:rPr>
              <w:t>Name of documents which need to be uploaded as per KYC. Please refer KYC_Document. xls to pass value in this field.</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
                <w:bCs/>
                <w:sz w:val="18"/>
                <w:szCs w:val="18"/>
                <w:lang w:eastAsia="en-IN"/>
              </w:rPr>
            </w:pPr>
            <w:r w:rsidRPr="007206EB">
              <w:rPr>
                <w:bCs/>
                <w:sz w:val="18"/>
                <w:szCs w:val="18"/>
                <w:lang w:eastAsia="en-IN"/>
              </w:rPr>
              <w:t>Yes(When Ben Action 0 and 1</w:t>
            </w:r>
            <w:r>
              <w:rPr>
                <w:bCs/>
                <w:sz w:val="18"/>
                <w:szCs w:val="18"/>
                <w:lang w:eastAsia="en-IN"/>
              </w:rPr>
              <w:t xml:space="preserve"> and for all modes of payment</w:t>
            </w:r>
            <w:r w:rsidRPr="007206EB">
              <w:rPr>
                <w:bCs/>
                <w:sz w:val="18"/>
                <w:szCs w:val="18"/>
                <w:lang w:eastAsia="en-IN"/>
              </w:rPr>
              <w:t>)</w:t>
            </w:r>
            <w:r w:rsidRPr="007206EB">
              <w:rPr>
                <w:b/>
                <w:bCs/>
                <w:sz w:val="18"/>
                <w:szCs w:val="18"/>
                <w:lang w:eastAsia="en-IN"/>
              </w:rPr>
              <w:t> </w:t>
            </w:r>
          </w:p>
          <w:p w:rsidR="00D07C4C" w:rsidRDefault="00D07C4C" w:rsidP="00E00E84">
            <w:pPr>
              <w:suppressAutoHyphens w:val="0"/>
              <w:rPr>
                <w:b/>
                <w:bCs/>
                <w:sz w:val="18"/>
                <w:szCs w:val="18"/>
                <w:lang w:eastAsia="en-IN"/>
              </w:rPr>
            </w:pPr>
          </w:p>
          <w:p w:rsidR="00D07C4C" w:rsidRDefault="00D07C4C" w:rsidP="00D07C4C">
            <w:pPr>
              <w:suppressAutoHyphens w:val="0"/>
              <w:rPr>
                <w:bCs/>
                <w:sz w:val="18"/>
                <w:szCs w:val="18"/>
                <w:lang w:eastAsia="en-IN"/>
              </w:rPr>
            </w:pPr>
            <w:r>
              <w:rPr>
                <w:bCs/>
                <w:sz w:val="18"/>
                <w:szCs w:val="18"/>
                <w:lang w:eastAsia="en-IN"/>
              </w:rPr>
              <w:t xml:space="preserve">Note :            Ben Action  0 to create beneficiary and </w:t>
            </w:r>
          </w:p>
          <w:p w:rsidR="00D07C4C" w:rsidRPr="007206EB" w:rsidRDefault="00D07C4C" w:rsidP="00D07C4C">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610D94">
            <w:pPr>
              <w:rPr>
                <w:color w:val="000000"/>
                <w:sz w:val="18"/>
                <w:szCs w:val="18"/>
                <w:lang w:eastAsia="en-IN"/>
              </w:rPr>
            </w:pPr>
            <w:r w:rsidRPr="007206EB">
              <w:rPr>
                <w:color w:val="000000"/>
                <w:sz w:val="18"/>
                <w:szCs w:val="18"/>
                <w:lang w:eastAsia="en-IN"/>
              </w:rPr>
              <w:t>The document name will be as per the name mentioned in the KYC document.(Refer KYC Document)</w:t>
            </w:r>
          </w:p>
          <w:p w:rsidR="003836E9" w:rsidRPr="007206EB" w:rsidRDefault="003836E9" w:rsidP="00610D94">
            <w:pPr>
              <w:suppressAutoHyphens w:val="0"/>
              <w:rPr>
                <w:b/>
                <w:bCs/>
                <w:sz w:val="18"/>
                <w:szCs w:val="18"/>
                <w:lang w:val="en-IN" w:eastAsia="en-IN"/>
              </w:rPr>
            </w:pPr>
            <w:r w:rsidRPr="007206EB">
              <w:rPr>
                <w:color w:val="000000"/>
                <w:sz w:val="18"/>
                <w:szCs w:val="18"/>
                <w:lang w:eastAsia="en-IN"/>
              </w:rPr>
              <w:t>(PAN Card document is mandatory for all beneficiaries registered)</w:t>
            </w:r>
          </w:p>
        </w:tc>
      </w:tr>
      <w:tr w:rsidR="003836E9" w:rsidRPr="007206EB" w:rsidTr="003F4147">
        <w:trPr>
          <w:trHeight w:val="495"/>
        </w:trPr>
        <w:tc>
          <w:tcPr>
            <w:tcW w:w="766"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sz w:val="18"/>
                <w:szCs w:val="18"/>
                <w:lang w:eastAsia="en-IN"/>
              </w:rPr>
              <w:t>KYC_Doc_Type</w:t>
            </w:r>
          </w:p>
        </w:tc>
        <w:tc>
          <w:tcPr>
            <w:tcW w:w="837" w:type="pct"/>
            <w:shd w:val="clear" w:color="auto" w:fill="D9D9D9" w:themeFill="background1" w:themeFillShade="D9"/>
            <w:hideMark/>
          </w:tcPr>
          <w:p w:rsidR="003836E9" w:rsidRDefault="003836E9" w:rsidP="00E00E84">
            <w:pPr>
              <w:suppressAutoHyphens w:val="0"/>
              <w:rPr>
                <w:bCs/>
                <w:sz w:val="18"/>
                <w:szCs w:val="18"/>
                <w:lang w:eastAsia="en-IN"/>
              </w:rPr>
            </w:pPr>
            <w:r>
              <w:rPr>
                <w:bCs/>
                <w:sz w:val="18"/>
                <w:szCs w:val="18"/>
                <w:lang w:eastAsia="en-IN"/>
              </w:rPr>
              <w:t xml:space="preserve">Field will accept only POA </w:t>
            </w:r>
            <w:r w:rsidRPr="007206EB">
              <w:rPr>
                <w:bCs/>
                <w:sz w:val="18"/>
                <w:szCs w:val="18"/>
                <w:lang w:eastAsia="en-IN"/>
              </w:rPr>
              <w:t>or POI</w:t>
            </w:r>
            <w:r>
              <w:rPr>
                <w:bCs/>
                <w:sz w:val="18"/>
                <w:szCs w:val="18"/>
                <w:lang w:eastAsia="en-IN"/>
              </w:rPr>
              <w:t>.</w:t>
            </w:r>
          </w:p>
          <w:p w:rsidR="003836E9" w:rsidRDefault="003836E9" w:rsidP="00E00E84">
            <w:pPr>
              <w:suppressAutoHyphens w:val="0"/>
              <w:rPr>
                <w:bCs/>
                <w:sz w:val="18"/>
                <w:szCs w:val="18"/>
                <w:lang w:eastAsia="en-IN"/>
              </w:rPr>
            </w:pPr>
          </w:p>
          <w:p w:rsidR="003836E9" w:rsidRDefault="003836E9" w:rsidP="00E00E84">
            <w:pPr>
              <w:suppressAutoHyphens w:val="0"/>
              <w:rPr>
                <w:bCs/>
                <w:sz w:val="18"/>
                <w:szCs w:val="18"/>
                <w:lang w:eastAsia="en-IN"/>
              </w:rPr>
            </w:pPr>
            <w:r>
              <w:rPr>
                <w:bCs/>
                <w:sz w:val="18"/>
                <w:szCs w:val="18"/>
                <w:lang w:eastAsia="en-IN"/>
              </w:rPr>
              <w:t>POA = proof  of address</w:t>
            </w:r>
          </w:p>
          <w:p w:rsidR="003836E9" w:rsidRPr="007206EB" w:rsidRDefault="003836E9" w:rsidP="00E00E84">
            <w:pPr>
              <w:suppressAutoHyphens w:val="0"/>
              <w:rPr>
                <w:sz w:val="18"/>
                <w:szCs w:val="18"/>
                <w:lang w:val="en-IN" w:eastAsia="en-IN"/>
              </w:rPr>
            </w:pPr>
            <w:r>
              <w:rPr>
                <w:bCs/>
                <w:sz w:val="18"/>
                <w:szCs w:val="18"/>
                <w:lang w:eastAsia="en-IN"/>
              </w:rPr>
              <w:t>POI = proof of ID</w:t>
            </w:r>
          </w:p>
        </w:tc>
        <w:tc>
          <w:tcPr>
            <w:tcW w:w="745" w:type="pct"/>
            <w:shd w:val="clear" w:color="auto" w:fill="D9D9D9" w:themeFill="background1" w:themeFillShade="D9"/>
            <w:hideMark/>
          </w:tcPr>
          <w:p w:rsidR="003836E9" w:rsidRDefault="00A41E3C" w:rsidP="00E00E84">
            <w:pPr>
              <w:suppressAutoHyphens w:val="0"/>
              <w:rPr>
                <w:bCs/>
                <w:sz w:val="18"/>
                <w:szCs w:val="18"/>
                <w:lang w:eastAsia="en-IN"/>
              </w:rPr>
            </w:pPr>
            <w:r>
              <w:rPr>
                <w:bCs/>
                <w:sz w:val="18"/>
                <w:szCs w:val="18"/>
                <w:lang w:eastAsia="en-IN"/>
              </w:rPr>
              <w:t>Min-1</w:t>
            </w:r>
          </w:p>
          <w:p w:rsidR="00A41E3C" w:rsidRPr="007206EB" w:rsidRDefault="00A41E3C" w:rsidP="00E00E84">
            <w:pPr>
              <w:suppressAutoHyphens w:val="0"/>
              <w:rPr>
                <w:sz w:val="18"/>
                <w:szCs w:val="18"/>
                <w:lang w:val="en-IN" w:eastAsia="en-IN"/>
              </w:rPr>
            </w:pPr>
            <w:r>
              <w:rPr>
                <w:bCs/>
                <w:sz w:val="18"/>
                <w:szCs w:val="18"/>
                <w:lang w:eastAsia="en-IN"/>
              </w:rPr>
              <w:t>Max-20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w:t>
            </w:r>
            <w:r>
              <w:rPr>
                <w:bCs/>
                <w:sz w:val="18"/>
                <w:szCs w:val="18"/>
                <w:lang w:eastAsia="en-IN"/>
              </w:rPr>
              <w:t xml:space="preserve"> and for all modes of payment</w:t>
            </w:r>
            <w:r w:rsidRPr="007206EB">
              <w:rPr>
                <w:bCs/>
                <w:sz w:val="18"/>
                <w:szCs w:val="18"/>
                <w:lang w:eastAsia="en-IN"/>
              </w:rPr>
              <w:t>)</w:t>
            </w:r>
          </w:p>
          <w:p w:rsidR="00D07C4C" w:rsidRDefault="00D07C4C" w:rsidP="00E00E84">
            <w:pPr>
              <w:suppressAutoHyphens w:val="0"/>
              <w:rPr>
                <w:bCs/>
                <w:sz w:val="18"/>
                <w:szCs w:val="18"/>
                <w:lang w:eastAsia="en-IN"/>
              </w:rPr>
            </w:pPr>
          </w:p>
          <w:p w:rsidR="00D07C4C" w:rsidRDefault="00D07C4C" w:rsidP="00D07C4C">
            <w:pPr>
              <w:suppressAutoHyphens w:val="0"/>
              <w:rPr>
                <w:bCs/>
                <w:sz w:val="18"/>
                <w:szCs w:val="18"/>
                <w:lang w:eastAsia="en-IN"/>
              </w:rPr>
            </w:pPr>
            <w:r>
              <w:rPr>
                <w:bCs/>
                <w:sz w:val="18"/>
                <w:szCs w:val="18"/>
                <w:lang w:eastAsia="en-IN"/>
              </w:rPr>
              <w:t xml:space="preserve">Note :            Ben Action  0 to create beneficiary and </w:t>
            </w:r>
          </w:p>
          <w:p w:rsidR="00D07C4C" w:rsidRPr="007206EB" w:rsidRDefault="00D07C4C" w:rsidP="00D07C4C">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Default="003836E9" w:rsidP="00C865DA">
            <w:pPr>
              <w:rPr>
                <w:color w:val="000000"/>
                <w:sz w:val="18"/>
                <w:szCs w:val="18"/>
                <w:lang w:eastAsia="en-IN"/>
              </w:rPr>
            </w:pPr>
            <w:r>
              <w:rPr>
                <w:bCs/>
                <w:sz w:val="18"/>
                <w:szCs w:val="18"/>
                <w:lang w:eastAsia="en-IN"/>
              </w:rPr>
              <w:t>Type of  KYC document either it is address proof or identity proof</w:t>
            </w:r>
            <w:r>
              <w:rPr>
                <w:color w:val="000000"/>
                <w:sz w:val="18"/>
                <w:szCs w:val="18"/>
                <w:lang w:eastAsia="en-IN"/>
              </w:rPr>
              <w:t xml:space="preserve"> </w:t>
            </w:r>
          </w:p>
          <w:p w:rsidR="003836E9" w:rsidRDefault="003836E9" w:rsidP="00C865DA">
            <w:pPr>
              <w:rPr>
                <w:color w:val="000000"/>
                <w:sz w:val="18"/>
                <w:szCs w:val="18"/>
                <w:lang w:eastAsia="en-IN"/>
              </w:rPr>
            </w:pPr>
          </w:p>
          <w:p w:rsidR="003836E9" w:rsidRDefault="003836E9" w:rsidP="00C865DA">
            <w:pPr>
              <w:rPr>
                <w:color w:val="000000"/>
                <w:sz w:val="18"/>
                <w:szCs w:val="18"/>
                <w:lang w:eastAsia="en-IN"/>
              </w:rPr>
            </w:pPr>
            <w:r>
              <w:rPr>
                <w:color w:val="000000"/>
                <w:sz w:val="18"/>
                <w:szCs w:val="18"/>
                <w:lang w:eastAsia="en-IN"/>
              </w:rPr>
              <w:t xml:space="preserve">Please refer KYC_Document. xls to pass value in this field. </w:t>
            </w:r>
          </w:p>
          <w:p w:rsidR="003836E9" w:rsidRPr="00C865DA" w:rsidRDefault="003836E9" w:rsidP="00C865DA">
            <w:pPr>
              <w:rPr>
                <w:color w:val="000000"/>
                <w:sz w:val="18"/>
                <w:szCs w:val="18"/>
                <w:lang w:eastAsia="en-IN"/>
              </w:rPr>
            </w:pPr>
          </w:p>
        </w:tc>
      </w:tr>
      <w:tr w:rsidR="003836E9" w:rsidRPr="007206EB" w:rsidTr="003F4147">
        <w:trPr>
          <w:trHeight w:val="495"/>
        </w:trPr>
        <w:tc>
          <w:tcPr>
            <w:tcW w:w="766"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sz w:val="18"/>
                <w:szCs w:val="18"/>
                <w:lang w:eastAsia="en-IN"/>
              </w:rPr>
              <w:t>KYC_Doc_Format</w:t>
            </w:r>
          </w:p>
        </w:tc>
        <w:tc>
          <w:tcPr>
            <w:tcW w:w="837"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Allowed values in field are only: ‘PDF’,’ JPEG’/’JPG’</w:t>
            </w:r>
          </w:p>
        </w:tc>
        <w:tc>
          <w:tcPr>
            <w:tcW w:w="745" w:type="pct"/>
            <w:shd w:val="clear" w:color="auto" w:fill="D9D9D9" w:themeFill="background1" w:themeFillShade="D9"/>
            <w:hideMark/>
          </w:tcPr>
          <w:p w:rsidR="003836E9" w:rsidRDefault="00A41E3C" w:rsidP="00E00E84">
            <w:pPr>
              <w:suppressAutoHyphens w:val="0"/>
              <w:rPr>
                <w:sz w:val="18"/>
                <w:szCs w:val="18"/>
                <w:lang w:eastAsia="en-IN"/>
              </w:rPr>
            </w:pPr>
            <w:r>
              <w:rPr>
                <w:sz w:val="18"/>
                <w:szCs w:val="18"/>
                <w:lang w:eastAsia="en-IN"/>
              </w:rPr>
              <w:t>Min-1</w:t>
            </w:r>
          </w:p>
          <w:p w:rsidR="00A41E3C" w:rsidRPr="007206EB" w:rsidRDefault="00A41E3C" w:rsidP="00E00E84">
            <w:pPr>
              <w:suppressAutoHyphens w:val="0"/>
              <w:rPr>
                <w:b/>
                <w:bCs/>
                <w:sz w:val="18"/>
                <w:szCs w:val="18"/>
                <w:lang w:val="en-IN" w:eastAsia="en-IN"/>
              </w:rPr>
            </w:pPr>
            <w:r>
              <w:rPr>
                <w:sz w:val="18"/>
                <w:szCs w:val="18"/>
                <w:lang w:eastAsia="en-IN"/>
              </w:rPr>
              <w:t>Max-20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
                <w:bCs/>
                <w:sz w:val="18"/>
                <w:szCs w:val="18"/>
                <w:lang w:eastAsia="en-IN"/>
              </w:rPr>
            </w:pPr>
            <w:r w:rsidRPr="007206EB">
              <w:rPr>
                <w:bCs/>
                <w:sz w:val="18"/>
                <w:szCs w:val="18"/>
                <w:lang w:eastAsia="en-IN"/>
              </w:rPr>
              <w:t>Yes(When Ben Action 0 and 1</w:t>
            </w:r>
            <w:r>
              <w:rPr>
                <w:bCs/>
                <w:sz w:val="18"/>
                <w:szCs w:val="18"/>
                <w:lang w:eastAsia="en-IN"/>
              </w:rPr>
              <w:t xml:space="preserve"> and for all modes of payment</w:t>
            </w:r>
            <w:r w:rsidRPr="007206EB">
              <w:rPr>
                <w:bCs/>
                <w:sz w:val="18"/>
                <w:szCs w:val="18"/>
                <w:lang w:eastAsia="en-IN"/>
              </w:rPr>
              <w:t>)</w:t>
            </w:r>
            <w:r w:rsidRPr="007206EB">
              <w:rPr>
                <w:b/>
                <w:bCs/>
                <w:sz w:val="18"/>
                <w:szCs w:val="18"/>
                <w:lang w:eastAsia="en-IN"/>
              </w:rPr>
              <w:t> </w:t>
            </w:r>
          </w:p>
          <w:p w:rsidR="00D07C4C" w:rsidRDefault="00D07C4C" w:rsidP="00E00E84">
            <w:pPr>
              <w:suppressAutoHyphens w:val="0"/>
              <w:rPr>
                <w:b/>
                <w:bCs/>
                <w:sz w:val="18"/>
                <w:szCs w:val="18"/>
                <w:lang w:eastAsia="en-IN"/>
              </w:rPr>
            </w:pPr>
          </w:p>
          <w:p w:rsidR="00D07C4C" w:rsidRDefault="00D07C4C" w:rsidP="00D07C4C">
            <w:pPr>
              <w:suppressAutoHyphens w:val="0"/>
              <w:rPr>
                <w:bCs/>
                <w:sz w:val="18"/>
                <w:szCs w:val="18"/>
                <w:lang w:eastAsia="en-IN"/>
              </w:rPr>
            </w:pPr>
            <w:r>
              <w:rPr>
                <w:bCs/>
                <w:sz w:val="18"/>
                <w:szCs w:val="18"/>
                <w:lang w:eastAsia="en-IN"/>
              </w:rPr>
              <w:t xml:space="preserve">Note :            Ben Action  0 to create beneficiary and </w:t>
            </w:r>
          </w:p>
          <w:p w:rsidR="00D07C4C" w:rsidRPr="007206EB" w:rsidRDefault="00D07C4C" w:rsidP="00D07C4C">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Pr>
                <w:color w:val="000000"/>
                <w:sz w:val="18"/>
                <w:szCs w:val="18"/>
                <w:lang w:eastAsia="en-IN"/>
              </w:rPr>
              <w:t xml:space="preserve">Format </w:t>
            </w:r>
            <w:r w:rsidR="002F047B">
              <w:rPr>
                <w:color w:val="000000"/>
                <w:sz w:val="18"/>
                <w:szCs w:val="18"/>
                <w:lang w:eastAsia="en-IN"/>
              </w:rPr>
              <w:t>of the</w:t>
            </w:r>
            <w:r>
              <w:rPr>
                <w:color w:val="000000"/>
                <w:sz w:val="18"/>
                <w:szCs w:val="18"/>
                <w:lang w:eastAsia="en-IN"/>
              </w:rPr>
              <w:t xml:space="preserve"> uploaded </w:t>
            </w:r>
            <w:r w:rsidR="006E32C4">
              <w:rPr>
                <w:color w:val="000000"/>
                <w:sz w:val="18"/>
                <w:szCs w:val="18"/>
                <w:lang w:eastAsia="en-IN"/>
              </w:rPr>
              <w:t xml:space="preserve">document. </w:t>
            </w:r>
            <w:r>
              <w:rPr>
                <w:color w:val="000000"/>
                <w:sz w:val="18"/>
                <w:szCs w:val="18"/>
                <w:lang w:eastAsia="en-IN"/>
              </w:rPr>
              <w:t>It can be either PDF, Image format (JPEG/JPG).</w:t>
            </w:r>
          </w:p>
        </w:tc>
      </w:tr>
      <w:tr w:rsidR="003836E9" w:rsidRPr="007206EB" w:rsidTr="003F4147">
        <w:trPr>
          <w:trHeight w:val="557"/>
        </w:trPr>
        <w:tc>
          <w:tcPr>
            <w:tcW w:w="766"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sz w:val="18"/>
                <w:szCs w:val="18"/>
                <w:lang w:eastAsia="en-IN"/>
              </w:rPr>
              <w:t>KYC_Doc_Content</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Field will accept Blob</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Max</w:t>
            </w:r>
            <w:r w:rsidR="00D24DDE">
              <w:rPr>
                <w:bCs/>
                <w:sz w:val="18"/>
                <w:szCs w:val="18"/>
                <w:lang w:eastAsia="en-IN"/>
              </w:rPr>
              <w:t>imum</w:t>
            </w:r>
            <w:r w:rsidR="00C71A63">
              <w:rPr>
                <w:bCs/>
                <w:sz w:val="18"/>
                <w:szCs w:val="18"/>
                <w:lang w:eastAsia="en-IN"/>
              </w:rPr>
              <w:t xml:space="preserve"> Total allowed Size </w:t>
            </w:r>
            <w:r w:rsidRPr="007206EB">
              <w:rPr>
                <w:bCs/>
                <w:sz w:val="18"/>
                <w:szCs w:val="18"/>
                <w:lang w:eastAsia="en-IN"/>
              </w:rPr>
              <w:t xml:space="preserve">of blob in </w:t>
            </w:r>
            <w:r w:rsidR="00C71A63">
              <w:rPr>
                <w:bCs/>
                <w:sz w:val="18"/>
                <w:szCs w:val="18"/>
                <w:lang w:eastAsia="en-IN"/>
              </w:rPr>
              <w:t xml:space="preserve">one </w:t>
            </w:r>
            <w:r w:rsidRPr="007206EB">
              <w:rPr>
                <w:bCs/>
                <w:sz w:val="18"/>
                <w:szCs w:val="18"/>
                <w:lang w:eastAsia="en-IN"/>
              </w:rPr>
              <w:t>request</w:t>
            </w:r>
            <w:r w:rsidR="00D24DDE">
              <w:rPr>
                <w:bCs/>
                <w:sz w:val="18"/>
                <w:szCs w:val="18"/>
                <w:lang w:eastAsia="en-IN"/>
              </w:rPr>
              <w:t xml:space="preserve"> for one beneficiary is</w:t>
            </w:r>
            <w:r w:rsidRPr="007206EB">
              <w:rPr>
                <w:bCs/>
                <w:sz w:val="18"/>
                <w:szCs w:val="18"/>
                <w:lang w:eastAsia="en-IN"/>
              </w:rPr>
              <w:t xml:space="preserve"> 3MB </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Default="003836E9" w:rsidP="00E00E84">
            <w:pPr>
              <w:suppressAutoHyphens w:val="0"/>
              <w:rPr>
                <w:bCs/>
                <w:sz w:val="18"/>
                <w:szCs w:val="18"/>
                <w:lang w:eastAsia="en-IN"/>
              </w:rPr>
            </w:pPr>
            <w:r w:rsidRPr="007206EB">
              <w:rPr>
                <w:bCs/>
                <w:sz w:val="18"/>
                <w:szCs w:val="18"/>
                <w:lang w:eastAsia="en-IN"/>
              </w:rPr>
              <w:t>Yes(When Ben Action 0 and 1</w:t>
            </w:r>
            <w:r>
              <w:rPr>
                <w:bCs/>
                <w:sz w:val="18"/>
                <w:szCs w:val="18"/>
                <w:lang w:eastAsia="en-IN"/>
              </w:rPr>
              <w:t xml:space="preserve"> and for all modes of payment</w:t>
            </w:r>
            <w:r w:rsidRPr="007206EB">
              <w:rPr>
                <w:bCs/>
                <w:sz w:val="18"/>
                <w:szCs w:val="18"/>
                <w:lang w:eastAsia="en-IN"/>
              </w:rPr>
              <w:t>)</w:t>
            </w:r>
          </w:p>
          <w:p w:rsidR="00D07C4C" w:rsidRDefault="00D07C4C" w:rsidP="00E00E84">
            <w:pPr>
              <w:suppressAutoHyphens w:val="0"/>
              <w:rPr>
                <w:bCs/>
                <w:sz w:val="18"/>
                <w:szCs w:val="18"/>
                <w:lang w:eastAsia="en-IN"/>
              </w:rPr>
            </w:pPr>
          </w:p>
          <w:p w:rsidR="00D07C4C" w:rsidRDefault="00D07C4C" w:rsidP="00D07C4C">
            <w:pPr>
              <w:suppressAutoHyphens w:val="0"/>
              <w:rPr>
                <w:bCs/>
                <w:sz w:val="18"/>
                <w:szCs w:val="18"/>
                <w:lang w:eastAsia="en-IN"/>
              </w:rPr>
            </w:pPr>
            <w:r>
              <w:rPr>
                <w:bCs/>
                <w:sz w:val="18"/>
                <w:szCs w:val="18"/>
                <w:lang w:eastAsia="en-IN"/>
              </w:rPr>
              <w:t xml:space="preserve">Note :            Ben Action  0 to create beneficiary and </w:t>
            </w:r>
          </w:p>
          <w:p w:rsidR="00D07C4C" w:rsidRPr="007206EB" w:rsidRDefault="00D07C4C" w:rsidP="00D07C4C">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color w:val="000000"/>
                <w:sz w:val="18"/>
                <w:szCs w:val="18"/>
                <w:lang w:eastAsia="en-IN"/>
              </w:rPr>
              <w:t>Documents will be shared blobs that originally will be in JPEG/ PDFs file format.</w:t>
            </w:r>
          </w:p>
        </w:tc>
      </w:tr>
      <w:tr w:rsidR="003836E9" w:rsidRPr="007206EB" w:rsidTr="003F4147">
        <w:trPr>
          <w:trHeight w:val="983"/>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Remarks</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alphanumeric values. </w:t>
            </w:r>
            <w:r w:rsidRPr="007206EB">
              <w:rPr>
                <w:color w:val="000000"/>
                <w:sz w:val="18"/>
                <w:szCs w:val="18"/>
                <w:lang w:eastAsia="en-IN"/>
              </w:rPr>
              <w:t>Special characters allowed: ‘space’ ‘,’ ‘-‘ ‘_’</w:t>
            </w:r>
            <w:r w:rsidRPr="007206EB">
              <w:rPr>
                <w:sz w:val="18"/>
                <w:szCs w:val="18"/>
                <w:lang w:eastAsia="en-IN"/>
              </w:rPr>
              <w:t xml:space="preserve"> </w:t>
            </w:r>
            <w:r>
              <w:rPr>
                <w:sz w:val="18"/>
                <w:szCs w:val="18"/>
                <w:lang w:eastAsia="en-IN"/>
              </w:rPr>
              <w:t xml:space="preserve">                             </w:t>
            </w:r>
            <w:r w:rsidRPr="003F446D">
              <w:rPr>
                <w:color w:val="FF0000"/>
                <w:sz w:val="18"/>
                <w:szCs w:val="18"/>
                <w:lang w:eastAsia="en-IN"/>
              </w:rPr>
              <w:t>Two consecutive special characters are not allowed</w:t>
            </w:r>
            <w:r>
              <w:rPr>
                <w:color w:val="000000"/>
                <w:sz w:val="18"/>
                <w:szCs w:val="18"/>
                <w:lang w:eastAsia="en-IN"/>
              </w:rPr>
              <w:t>.</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eastAsia="en-IN"/>
              </w:rPr>
            </w:pPr>
            <w:r w:rsidRPr="007206EB">
              <w:rPr>
                <w:bCs/>
                <w:sz w:val="18"/>
                <w:szCs w:val="18"/>
                <w:lang w:eastAsia="en-IN"/>
              </w:rPr>
              <w:t>Yes(When Ben Action 0 and 1)</w:t>
            </w:r>
          </w:p>
          <w:p w:rsidR="003836E9" w:rsidRDefault="003836E9" w:rsidP="00E00E84">
            <w:pPr>
              <w:suppressAutoHyphens w:val="0"/>
              <w:rPr>
                <w:bCs/>
                <w:sz w:val="18"/>
                <w:szCs w:val="18"/>
                <w:lang w:eastAsia="en-IN"/>
              </w:rPr>
            </w:pPr>
            <w:r w:rsidRPr="007206EB">
              <w:rPr>
                <w:bCs/>
                <w:sz w:val="18"/>
                <w:szCs w:val="18"/>
                <w:lang w:eastAsia="en-IN"/>
              </w:rPr>
              <w:t>And for NEFT/RTGS/IMPS</w:t>
            </w:r>
          </w:p>
          <w:p w:rsidR="00D07C4C" w:rsidRDefault="00D07C4C" w:rsidP="00E00E84">
            <w:pPr>
              <w:suppressAutoHyphens w:val="0"/>
              <w:rPr>
                <w:bCs/>
                <w:sz w:val="18"/>
                <w:szCs w:val="18"/>
                <w:lang w:eastAsia="en-IN"/>
              </w:rPr>
            </w:pPr>
          </w:p>
          <w:p w:rsidR="00D07C4C" w:rsidRDefault="00D07C4C" w:rsidP="00D07C4C">
            <w:pPr>
              <w:suppressAutoHyphens w:val="0"/>
              <w:rPr>
                <w:bCs/>
                <w:sz w:val="18"/>
                <w:szCs w:val="18"/>
                <w:lang w:eastAsia="en-IN"/>
              </w:rPr>
            </w:pPr>
            <w:r>
              <w:rPr>
                <w:bCs/>
                <w:sz w:val="18"/>
                <w:szCs w:val="18"/>
                <w:lang w:eastAsia="en-IN"/>
              </w:rPr>
              <w:t xml:space="preserve">Note :            Ben Action  0 to create </w:t>
            </w:r>
            <w:r>
              <w:rPr>
                <w:bCs/>
                <w:sz w:val="18"/>
                <w:szCs w:val="18"/>
                <w:lang w:eastAsia="en-IN"/>
              </w:rPr>
              <w:lastRenderedPageBreak/>
              <w:t xml:space="preserve">beneficiary and </w:t>
            </w:r>
          </w:p>
          <w:p w:rsidR="00D07C4C" w:rsidRPr="007206EB" w:rsidRDefault="00D07C4C" w:rsidP="00D07C4C">
            <w:pPr>
              <w:suppressAutoHyphens w:val="0"/>
              <w:rPr>
                <w:b/>
                <w:bCs/>
                <w:sz w:val="18"/>
                <w:szCs w:val="18"/>
                <w:lang w:val="en-IN" w:eastAsia="en-IN"/>
              </w:rPr>
            </w:pPr>
            <w:r>
              <w:rPr>
                <w:bCs/>
                <w:sz w:val="18"/>
                <w:szCs w:val="18"/>
                <w:lang w:eastAsia="en-IN"/>
              </w:rPr>
              <w:t>1 to Modify detail.</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Pr>
                <w:bCs/>
                <w:sz w:val="18"/>
                <w:szCs w:val="18"/>
                <w:lang w:eastAsia="en-IN"/>
              </w:rPr>
              <w:lastRenderedPageBreak/>
              <w:t>Any r</w:t>
            </w:r>
            <w:r w:rsidRPr="007206EB">
              <w:rPr>
                <w:bCs/>
                <w:sz w:val="18"/>
                <w:szCs w:val="18"/>
                <w:lang w:eastAsia="en-IN"/>
              </w:rPr>
              <w:t>emarks</w:t>
            </w:r>
            <w:r>
              <w:rPr>
                <w:bCs/>
                <w:sz w:val="18"/>
                <w:szCs w:val="18"/>
                <w:lang w:eastAsia="en-IN"/>
              </w:rPr>
              <w:t xml:space="preserve"> can be added  here in this field,</w:t>
            </w:r>
          </w:p>
        </w:tc>
      </w:tr>
      <w:tr w:rsidR="003836E9" w:rsidRPr="007206EB" w:rsidTr="003F4147">
        <w:trPr>
          <w:trHeight w:val="300"/>
        </w:trPr>
        <w:tc>
          <w:tcPr>
            <w:tcW w:w="766" w:type="pct"/>
            <w:vMerge w:val="restar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Ben_Action</w:t>
            </w:r>
          </w:p>
        </w:tc>
        <w:tc>
          <w:tcPr>
            <w:tcW w:w="837" w:type="pct"/>
            <w:shd w:val="clear" w:color="auto" w:fill="D9D9D9" w:themeFill="background1" w:themeFillShade="D9"/>
            <w:hideMark/>
          </w:tcPr>
          <w:p w:rsidR="003836E9" w:rsidRPr="007206EB" w:rsidRDefault="003836E9" w:rsidP="00955548">
            <w:pPr>
              <w:suppressAutoHyphens w:val="0"/>
              <w:rPr>
                <w:sz w:val="18"/>
                <w:szCs w:val="18"/>
                <w:lang w:val="en-IN" w:eastAsia="en-IN"/>
              </w:rPr>
            </w:pPr>
            <w:r w:rsidRPr="007206EB">
              <w:rPr>
                <w:color w:val="000000"/>
                <w:sz w:val="18"/>
                <w:szCs w:val="18"/>
                <w:lang w:eastAsia="en-IN"/>
              </w:rPr>
              <w:t>Only allowed values:‘0’ and ’1’</w:t>
            </w:r>
          </w:p>
        </w:tc>
        <w:tc>
          <w:tcPr>
            <w:tcW w:w="745" w:type="pct"/>
            <w:vMerge w:val="restar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b/>
                <w:bCs/>
                <w:sz w:val="18"/>
                <w:szCs w:val="18"/>
                <w:lang w:eastAsia="en-IN"/>
              </w:rPr>
              <w:t> </w:t>
            </w:r>
            <w:r w:rsidRPr="007206EB">
              <w:rPr>
                <w:sz w:val="18"/>
                <w:szCs w:val="18"/>
                <w:lang w:eastAsia="en-IN"/>
              </w:rPr>
              <w:t>NA</w:t>
            </w:r>
          </w:p>
        </w:tc>
        <w:tc>
          <w:tcPr>
            <w:tcW w:w="531" w:type="pct"/>
            <w:vMerge w:val="restar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vMerge w:val="restar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
                <w:bCs/>
                <w:sz w:val="18"/>
                <w:szCs w:val="18"/>
                <w:lang w:eastAsia="en-IN"/>
              </w:rPr>
              <w:t> </w:t>
            </w:r>
            <w:r w:rsidRPr="007206EB">
              <w:rPr>
                <w:bCs/>
                <w:sz w:val="18"/>
                <w:szCs w:val="18"/>
                <w:lang w:eastAsia="en-IN"/>
              </w:rPr>
              <w:t>Yes</w:t>
            </w:r>
            <w:r>
              <w:rPr>
                <w:bCs/>
                <w:sz w:val="18"/>
                <w:szCs w:val="18"/>
                <w:lang w:eastAsia="en-IN"/>
              </w:rPr>
              <w:t>(for all modes of payment)</w:t>
            </w:r>
          </w:p>
        </w:tc>
        <w:tc>
          <w:tcPr>
            <w:tcW w:w="1535" w:type="pct"/>
            <w:vMerge w:val="restar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Actions to be taken basis registration or modification</w:t>
            </w:r>
          </w:p>
        </w:tc>
      </w:tr>
      <w:tr w:rsidR="003836E9" w:rsidRPr="007206EB" w:rsidTr="003F4147">
        <w:trPr>
          <w:trHeight w:val="300"/>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955548">
            <w:pPr>
              <w:suppressAutoHyphens w:val="0"/>
              <w:rPr>
                <w:color w:val="000000"/>
                <w:sz w:val="18"/>
                <w:szCs w:val="18"/>
                <w:lang w:val="en-IN" w:eastAsia="en-IN"/>
              </w:rPr>
            </w:pPr>
            <w:r w:rsidRPr="007206EB">
              <w:rPr>
                <w:color w:val="000000"/>
                <w:sz w:val="18"/>
                <w:szCs w:val="18"/>
                <w:lang w:eastAsia="en-IN"/>
              </w:rPr>
              <w:t>0- To create beneficiary</w:t>
            </w:r>
          </w:p>
        </w:tc>
        <w:tc>
          <w:tcPr>
            <w:tcW w:w="74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315"/>
        </w:trPr>
        <w:tc>
          <w:tcPr>
            <w:tcW w:w="766" w:type="pct"/>
            <w:vMerge/>
            <w:shd w:val="clear" w:color="auto" w:fill="D9D9D9" w:themeFill="background1" w:themeFillShade="D9"/>
            <w:vAlign w:val="center"/>
            <w:hideMark/>
          </w:tcPr>
          <w:p w:rsidR="003836E9" w:rsidRPr="007206EB" w:rsidRDefault="003836E9" w:rsidP="00E00E84">
            <w:pPr>
              <w:suppressAutoHyphens w:val="0"/>
              <w:rPr>
                <w:color w:val="000000"/>
                <w:sz w:val="18"/>
                <w:szCs w:val="18"/>
                <w:lang w:val="en-IN" w:eastAsia="en-IN"/>
              </w:rPr>
            </w:pPr>
          </w:p>
        </w:tc>
        <w:tc>
          <w:tcPr>
            <w:tcW w:w="837" w:type="pct"/>
            <w:shd w:val="clear" w:color="auto" w:fill="D9D9D9" w:themeFill="background1" w:themeFillShade="D9"/>
            <w:hideMark/>
          </w:tcPr>
          <w:p w:rsidR="003836E9" w:rsidRPr="007206EB" w:rsidRDefault="003836E9" w:rsidP="00955548">
            <w:pPr>
              <w:suppressAutoHyphens w:val="0"/>
              <w:rPr>
                <w:color w:val="000000"/>
                <w:sz w:val="18"/>
                <w:szCs w:val="18"/>
                <w:lang w:val="en-IN" w:eastAsia="en-IN"/>
              </w:rPr>
            </w:pPr>
            <w:r w:rsidRPr="007206EB">
              <w:rPr>
                <w:color w:val="000000"/>
                <w:sz w:val="18"/>
                <w:szCs w:val="18"/>
                <w:lang w:eastAsia="en-IN"/>
              </w:rPr>
              <w:t>1-To modify details</w:t>
            </w:r>
          </w:p>
        </w:tc>
        <w:tc>
          <w:tcPr>
            <w:tcW w:w="74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531" w:type="pct"/>
            <w:vMerge/>
            <w:shd w:val="clear" w:color="auto" w:fill="D9D9D9" w:themeFill="background1" w:themeFillShade="D9"/>
            <w:vAlign w:val="center"/>
            <w:hideMark/>
          </w:tcPr>
          <w:p w:rsidR="003836E9" w:rsidRPr="007206EB" w:rsidRDefault="003836E9" w:rsidP="00E00E84">
            <w:pPr>
              <w:suppressAutoHyphens w:val="0"/>
              <w:rPr>
                <w:bCs/>
                <w:sz w:val="18"/>
                <w:szCs w:val="18"/>
                <w:lang w:val="en-IN" w:eastAsia="en-IN"/>
              </w:rPr>
            </w:pPr>
          </w:p>
        </w:tc>
        <w:tc>
          <w:tcPr>
            <w:tcW w:w="587"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c>
          <w:tcPr>
            <w:tcW w:w="1535" w:type="pct"/>
            <w:vMerge/>
            <w:shd w:val="clear" w:color="auto" w:fill="D9D9D9" w:themeFill="background1" w:themeFillShade="D9"/>
            <w:vAlign w:val="center"/>
            <w:hideMark/>
          </w:tcPr>
          <w:p w:rsidR="003836E9" w:rsidRPr="007206EB" w:rsidRDefault="003836E9" w:rsidP="00E00E84">
            <w:pPr>
              <w:suppressAutoHyphens w:val="0"/>
              <w:rPr>
                <w:b/>
                <w:bCs/>
                <w:sz w:val="18"/>
                <w:szCs w:val="18"/>
                <w:lang w:val="en-IN" w:eastAsia="en-IN"/>
              </w:rPr>
            </w:pPr>
          </w:p>
        </w:tc>
      </w:tr>
      <w:tr w:rsidR="003836E9" w:rsidRPr="007206EB" w:rsidTr="003F4147">
        <w:trPr>
          <w:trHeight w:val="714"/>
        </w:trPr>
        <w:tc>
          <w:tcPr>
            <w:tcW w:w="766"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sz w:val="18"/>
                <w:szCs w:val="18"/>
                <w:lang w:eastAsia="en-US"/>
              </w:rPr>
              <w:t>Ben_Id</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 xml:space="preserve">Field will accept alphanumeric values only. No special characters are allowed </w:t>
            </w:r>
          </w:p>
        </w:tc>
        <w:tc>
          <w:tcPr>
            <w:tcW w:w="745"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Min-1</w:t>
            </w:r>
          </w:p>
          <w:p w:rsidR="003836E9" w:rsidRPr="007206EB" w:rsidRDefault="003836E9" w:rsidP="00E00E84">
            <w:pPr>
              <w:rPr>
                <w:sz w:val="18"/>
                <w:szCs w:val="18"/>
                <w:lang w:val="en-IN" w:eastAsia="en-IN"/>
              </w:rPr>
            </w:pPr>
            <w:r w:rsidRPr="007206EB">
              <w:rPr>
                <w:bCs/>
                <w:sz w:val="18"/>
                <w:szCs w:val="18"/>
                <w:lang w:eastAsia="en-IN"/>
              </w:rPr>
              <w:t>Max-50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0F1782">
            <w:pPr>
              <w:suppressAutoHyphens w:val="0"/>
              <w:rPr>
                <w:b/>
                <w:bCs/>
                <w:sz w:val="18"/>
                <w:szCs w:val="18"/>
                <w:lang w:val="en-IN" w:eastAsia="en-IN"/>
              </w:rPr>
            </w:pPr>
            <w:r w:rsidRPr="007206EB">
              <w:rPr>
                <w:color w:val="000000"/>
                <w:sz w:val="18"/>
                <w:szCs w:val="18"/>
                <w:lang w:eastAsia="en-IN"/>
              </w:rPr>
              <w:t>Yes (When Ben Action is 1</w:t>
            </w:r>
            <w:r>
              <w:rPr>
                <w:color w:val="000000"/>
                <w:sz w:val="18"/>
                <w:szCs w:val="18"/>
                <w:lang w:eastAsia="en-IN"/>
              </w:rPr>
              <w:t xml:space="preserve">and </w:t>
            </w:r>
            <w:r>
              <w:rPr>
                <w:bCs/>
                <w:sz w:val="18"/>
                <w:szCs w:val="18"/>
                <w:lang w:eastAsia="en-IN"/>
              </w:rPr>
              <w:t>for all modes of payment</w:t>
            </w:r>
            <w:r w:rsidRPr="007206EB">
              <w:rPr>
                <w:color w:val="000000"/>
                <w:sz w:val="18"/>
                <w:szCs w:val="18"/>
                <w:lang w:eastAsia="en-IN"/>
              </w:rPr>
              <w:t>)</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Beneficiary Unique Id </w:t>
            </w:r>
          </w:p>
        </w:tc>
      </w:tr>
      <w:tr w:rsidR="003836E9" w:rsidRPr="007206EB" w:rsidTr="003F4147">
        <w:trPr>
          <w:trHeight w:val="315"/>
        </w:trPr>
        <w:tc>
          <w:tcPr>
            <w:tcW w:w="766"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sz w:val="18"/>
                <w:szCs w:val="18"/>
                <w:lang w:eastAsia="en-US"/>
              </w:rPr>
              <w:t>Nodal_Flag</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Field will accept value only ‘N’</w:t>
            </w:r>
          </w:p>
        </w:tc>
        <w:tc>
          <w:tcPr>
            <w:tcW w:w="745" w:type="pct"/>
            <w:shd w:val="clear" w:color="auto" w:fill="D9D9D9" w:themeFill="background1" w:themeFillShade="D9"/>
            <w:hideMark/>
          </w:tcPr>
          <w:p w:rsidR="003836E9" w:rsidRDefault="00D24DDE" w:rsidP="00E00E84">
            <w:pPr>
              <w:suppressAutoHyphens w:val="0"/>
              <w:rPr>
                <w:sz w:val="18"/>
                <w:szCs w:val="18"/>
                <w:lang w:eastAsia="en-IN"/>
              </w:rPr>
            </w:pPr>
            <w:r>
              <w:rPr>
                <w:sz w:val="18"/>
                <w:szCs w:val="18"/>
                <w:lang w:eastAsia="en-IN"/>
              </w:rPr>
              <w:t>Min-1</w:t>
            </w:r>
          </w:p>
          <w:p w:rsidR="00D24DDE" w:rsidRPr="007206EB" w:rsidRDefault="00D24DDE" w:rsidP="00E00E84">
            <w:pPr>
              <w:suppressAutoHyphens w:val="0"/>
              <w:rPr>
                <w:b/>
                <w:bCs/>
                <w:sz w:val="18"/>
                <w:szCs w:val="18"/>
                <w:lang w:val="en-IN" w:eastAsia="en-IN"/>
              </w:rPr>
            </w:pPr>
            <w:r>
              <w:rPr>
                <w:sz w:val="18"/>
                <w:szCs w:val="18"/>
                <w:lang w:eastAsia="en-IN"/>
              </w:rPr>
              <w:t>Max-20</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Yes</w:t>
            </w:r>
            <w:r>
              <w:rPr>
                <w:bCs/>
                <w:sz w:val="18"/>
                <w:szCs w:val="18"/>
                <w:lang w:eastAsia="en-IN"/>
              </w:rPr>
              <w:t>(</w:t>
            </w:r>
            <w:r w:rsidRPr="007206EB">
              <w:rPr>
                <w:bCs/>
                <w:sz w:val="18"/>
                <w:szCs w:val="18"/>
                <w:lang w:eastAsia="en-IN"/>
              </w:rPr>
              <w:t>When Ben Action 0 and 1</w:t>
            </w:r>
            <w:r>
              <w:rPr>
                <w:bCs/>
                <w:sz w:val="18"/>
                <w:szCs w:val="18"/>
                <w:lang w:eastAsia="en-IN"/>
              </w:rPr>
              <w:t xml:space="preserve"> and for all modes of payment)</w:t>
            </w:r>
            <w:r w:rsidRPr="007206EB">
              <w:rPr>
                <w:bCs/>
                <w:sz w:val="18"/>
                <w:szCs w:val="18"/>
                <w:lang w:eastAsia="en-IN"/>
              </w:rPr>
              <w:t> </w:t>
            </w:r>
          </w:p>
        </w:tc>
        <w:tc>
          <w:tcPr>
            <w:tcW w:w="1535"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
                <w:bCs/>
                <w:sz w:val="18"/>
                <w:szCs w:val="18"/>
                <w:lang w:eastAsia="en-IN"/>
              </w:rPr>
              <w:t> </w:t>
            </w:r>
            <w:r w:rsidRPr="007206EB">
              <w:rPr>
                <w:bCs/>
                <w:sz w:val="18"/>
                <w:szCs w:val="18"/>
                <w:lang w:eastAsia="en-IN"/>
              </w:rPr>
              <w:t>Nodal Beneficiary Flag</w:t>
            </w:r>
            <w:r w:rsidR="003F446D">
              <w:rPr>
                <w:bCs/>
                <w:sz w:val="18"/>
                <w:szCs w:val="18"/>
                <w:lang w:eastAsia="en-IN"/>
              </w:rPr>
              <w:t>. This value should always be passed as “N”. It gets used for some internal validation.</w:t>
            </w:r>
          </w:p>
        </w:tc>
      </w:tr>
      <w:tr w:rsidR="003836E9" w:rsidRPr="007206EB" w:rsidTr="003F4147">
        <w:trPr>
          <w:trHeight w:val="495"/>
        </w:trPr>
        <w:tc>
          <w:tcPr>
            <w:tcW w:w="766" w:type="pct"/>
            <w:shd w:val="clear" w:color="auto" w:fill="D9D9D9" w:themeFill="background1" w:themeFillShade="D9"/>
            <w:hideMark/>
          </w:tcPr>
          <w:p w:rsidR="003836E9" w:rsidRPr="007206EB" w:rsidRDefault="003836E9" w:rsidP="00E00E84">
            <w:pPr>
              <w:suppressAutoHyphens w:val="0"/>
              <w:rPr>
                <w:color w:val="000000"/>
                <w:sz w:val="18"/>
                <w:szCs w:val="18"/>
                <w:lang w:val="en-IN" w:eastAsia="en-IN"/>
              </w:rPr>
            </w:pPr>
            <w:r w:rsidRPr="007206EB">
              <w:rPr>
                <w:color w:val="000000"/>
                <w:sz w:val="18"/>
                <w:szCs w:val="18"/>
                <w:lang w:eastAsia="en-IN"/>
              </w:rPr>
              <w:t>Signature</w:t>
            </w:r>
          </w:p>
        </w:tc>
        <w:tc>
          <w:tcPr>
            <w:tcW w:w="837" w:type="pct"/>
            <w:shd w:val="clear" w:color="auto" w:fill="D9D9D9" w:themeFill="background1" w:themeFillShade="D9"/>
            <w:hideMark/>
          </w:tcPr>
          <w:p w:rsidR="003836E9" w:rsidRPr="007206EB" w:rsidRDefault="003836E9" w:rsidP="00E00E84">
            <w:pPr>
              <w:suppressAutoHyphens w:val="0"/>
              <w:rPr>
                <w:sz w:val="18"/>
                <w:szCs w:val="18"/>
                <w:lang w:val="en-IN" w:eastAsia="en-IN"/>
              </w:rPr>
            </w:pPr>
            <w:r w:rsidRPr="007206EB">
              <w:rPr>
                <w:bCs/>
                <w:sz w:val="18"/>
                <w:szCs w:val="18"/>
                <w:lang w:eastAsia="en-IN"/>
              </w:rPr>
              <w:t>Field will accept only alphanumeric values</w:t>
            </w:r>
          </w:p>
        </w:tc>
        <w:tc>
          <w:tcPr>
            <w:tcW w:w="745"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sz w:val="18"/>
                <w:szCs w:val="18"/>
                <w:lang w:eastAsia="en-IN"/>
              </w:rPr>
              <w:t>NA</w:t>
            </w:r>
          </w:p>
        </w:tc>
        <w:tc>
          <w:tcPr>
            <w:tcW w:w="531" w:type="pct"/>
            <w:shd w:val="clear" w:color="auto" w:fill="D9D9D9" w:themeFill="background1" w:themeFillShade="D9"/>
            <w:hideMark/>
          </w:tcPr>
          <w:p w:rsidR="003836E9" w:rsidRPr="007206EB" w:rsidRDefault="003836E9" w:rsidP="00E00E84">
            <w:pPr>
              <w:suppressAutoHyphens w:val="0"/>
              <w:rPr>
                <w:bCs/>
                <w:sz w:val="18"/>
                <w:szCs w:val="18"/>
                <w:lang w:val="en-IN" w:eastAsia="en-IN"/>
              </w:rPr>
            </w:pPr>
            <w:r w:rsidRPr="007206EB">
              <w:rPr>
                <w:bCs/>
                <w:sz w:val="18"/>
                <w:szCs w:val="18"/>
                <w:lang w:eastAsia="en-IN"/>
              </w:rPr>
              <w:t>  Yes</w:t>
            </w:r>
          </w:p>
        </w:tc>
        <w:tc>
          <w:tcPr>
            <w:tcW w:w="587" w:type="pct"/>
            <w:shd w:val="clear" w:color="auto" w:fill="D9D9D9" w:themeFill="background1" w:themeFillShade="D9"/>
            <w:hideMark/>
          </w:tcPr>
          <w:p w:rsidR="003836E9" w:rsidRPr="007206EB" w:rsidRDefault="003836E9" w:rsidP="00E00E84">
            <w:pPr>
              <w:suppressAutoHyphens w:val="0"/>
              <w:rPr>
                <w:b/>
                <w:bCs/>
                <w:sz w:val="18"/>
                <w:szCs w:val="18"/>
                <w:lang w:val="en-IN" w:eastAsia="en-IN"/>
              </w:rPr>
            </w:pPr>
            <w:r w:rsidRPr="007206EB">
              <w:rPr>
                <w:b/>
                <w:bCs/>
                <w:sz w:val="18"/>
                <w:szCs w:val="18"/>
                <w:lang w:eastAsia="en-IN"/>
              </w:rPr>
              <w:t> </w:t>
            </w:r>
            <w:r w:rsidRPr="007206EB">
              <w:rPr>
                <w:color w:val="000000"/>
                <w:sz w:val="18"/>
                <w:szCs w:val="18"/>
                <w:lang w:eastAsia="en-IN"/>
              </w:rPr>
              <w:t>Yes</w:t>
            </w:r>
            <w:r>
              <w:rPr>
                <w:color w:val="000000"/>
                <w:sz w:val="18"/>
                <w:szCs w:val="18"/>
                <w:lang w:eastAsia="en-IN"/>
              </w:rPr>
              <w:t>(</w:t>
            </w:r>
            <w:r w:rsidRPr="007206EB">
              <w:rPr>
                <w:bCs/>
                <w:sz w:val="18"/>
                <w:szCs w:val="18"/>
                <w:lang w:eastAsia="en-IN"/>
              </w:rPr>
              <w:t>When Ben Action 0 and 1</w:t>
            </w:r>
            <w:r>
              <w:rPr>
                <w:bCs/>
                <w:sz w:val="18"/>
                <w:szCs w:val="18"/>
                <w:lang w:eastAsia="en-IN"/>
              </w:rPr>
              <w:t xml:space="preserve"> and for all modes of payment</w:t>
            </w:r>
            <w:r>
              <w:rPr>
                <w:color w:val="000000"/>
                <w:sz w:val="18"/>
                <w:szCs w:val="18"/>
                <w:lang w:eastAsia="en-IN"/>
              </w:rPr>
              <w:t>)</w:t>
            </w:r>
          </w:p>
        </w:tc>
        <w:tc>
          <w:tcPr>
            <w:tcW w:w="1535" w:type="pct"/>
            <w:shd w:val="clear" w:color="auto" w:fill="D9D9D9" w:themeFill="background1" w:themeFillShade="D9"/>
            <w:hideMark/>
          </w:tcPr>
          <w:p w:rsidR="003836E9" w:rsidRPr="007206EB" w:rsidRDefault="003F446D" w:rsidP="00E00E84">
            <w:pPr>
              <w:suppressAutoHyphens w:val="0"/>
              <w:rPr>
                <w:b/>
                <w:bCs/>
                <w:sz w:val="18"/>
                <w:szCs w:val="18"/>
                <w:lang w:val="en-IN" w:eastAsia="en-IN"/>
              </w:rPr>
            </w:pPr>
            <w:r>
              <w:rPr>
                <w:color w:val="000000"/>
                <w:sz w:val="18"/>
                <w:szCs w:val="18"/>
                <w:lang w:eastAsia="en-IN"/>
              </w:rPr>
              <w:t>Signature. Currently any value can be passed in this field. No validation basis on this value.</w:t>
            </w:r>
          </w:p>
        </w:tc>
      </w:tr>
    </w:tbl>
    <w:p w:rsidR="00F32448" w:rsidRPr="007206EB" w:rsidRDefault="00F32448">
      <w:pPr>
        <w:rPr>
          <w:b/>
          <w:bCs/>
          <w:iCs/>
          <w:sz w:val="18"/>
          <w:szCs w:val="18"/>
        </w:rPr>
      </w:pPr>
    </w:p>
    <w:p w:rsidR="002F3DCB" w:rsidRPr="007206EB" w:rsidRDefault="002F3DCB">
      <w:pPr>
        <w:suppressAutoHyphens w:val="0"/>
        <w:rPr>
          <w:i/>
          <w:color w:val="FF0000"/>
          <w:sz w:val="20"/>
          <w:szCs w:val="20"/>
        </w:rPr>
      </w:pPr>
    </w:p>
    <w:p w:rsidR="002D6DED" w:rsidRPr="00BD3251" w:rsidRDefault="003844E6" w:rsidP="00821778">
      <w:pPr>
        <w:pStyle w:val="Heading2"/>
        <w:ind w:left="0" w:firstLine="0"/>
        <w:rPr>
          <w:rFonts w:ascii="Times New Roman" w:hAnsi="Times New Roman" w:cs="Times New Roman"/>
          <w:sz w:val="20"/>
          <w:szCs w:val="20"/>
          <w:u w:val="single"/>
        </w:rPr>
      </w:pPr>
      <w:r w:rsidRPr="00BD3251">
        <w:rPr>
          <w:rFonts w:ascii="Times New Roman" w:hAnsi="Times New Roman" w:cs="Times New Roman"/>
          <w:sz w:val="20"/>
          <w:szCs w:val="20"/>
          <w:u w:val="single"/>
        </w:rPr>
        <w:t>Response Parameters</w:t>
      </w:r>
    </w:p>
    <w:tbl>
      <w:tblPr>
        <w:tblW w:w="6803" w:type="pct"/>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5"/>
        <w:gridCol w:w="2165"/>
        <w:gridCol w:w="952"/>
        <w:gridCol w:w="1311"/>
        <w:gridCol w:w="1581"/>
        <w:gridCol w:w="4475"/>
      </w:tblGrid>
      <w:tr w:rsidR="00DB5806" w:rsidRPr="007206EB" w:rsidTr="00DB5806">
        <w:trPr>
          <w:trHeight w:val="300"/>
        </w:trPr>
        <w:tc>
          <w:tcPr>
            <w:tcW w:w="649" w:type="pct"/>
            <w:shd w:val="clear" w:color="auto" w:fill="17365D" w:themeFill="text2" w:themeFillShade="BF"/>
            <w:noWrap/>
            <w:vAlign w:val="center"/>
            <w:hideMark/>
          </w:tcPr>
          <w:p w:rsidR="00DB5806" w:rsidRPr="00F060C0" w:rsidRDefault="00DB5806" w:rsidP="000C23E4">
            <w:pPr>
              <w:suppressAutoHyphens w:val="0"/>
              <w:jc w:val="center"/>
              <w:rPr>
                <w:b/>
                <w:bCs/>
                <w:color w:val="FFFFFF" w:themeColor="background1"/>
                <w:sz w:val="20"/>
                <w:szCs w:val="20"/>
                <w:lang w:val="en-IN" w:eastAsia="en-IN"/>
              </w:rPr>
            </w:pPr>
            <w:r w:rsidRPr="00F060C0">
              <w:rPr>
                <w:b/>
                <w:bCs/>
                <w:color w:val="FFFFFF" w:themeColor="background1"/>
                <w:sz w:val="20"/>
                <w:szCs w:val="20"/>
                <w:lang w:val="en-IN" w:eastAsia="en-IN"/>
              </w:rPr>
              <w:t>Field name</w:t>
            </w:r>
          </w:p>
        </w:tc>
        <w:tc>
          <w:tcPr>
            <w:tcW w:w="898" w:type="pct"/>
            <w:shd w:val="clear" w:color="auto" w:fill="17365D" w:themeFill="text2" w:themeFillShade="BF"/>
            <w:noWrap/>
            <w:vAlign w:val="center"/>
            <w:hideMark/>
          </w:tcPr>
          <w:p w:rsidR="00DB5806" w:rsidRPr="00F060C0" w:rsidRDefault="00DB5806" w:rsidP="000C23E4">
            <w:pPr>
              <w:suppressAutoHyphens w:val="0"/>
              <w:jc w:val="center"/>
              <w:rPr>
                <w:b/>
                <w:bCs/>
                <w:color w:val="FFFFFF" w:themeColor="background1"/>
                <w:sz w:val="20"/>
                <w:szCs w:val="20"/>
                <w:lang w:val="en-IN" w:eastAsia="en-IN"/>
              </w:rPr>
            </w:pPr>
            <w:r w:rsidRPr="00F060C0">
              <w:rPr>
                <w:b/>
                <w:bCs/>
                <w:color w:val="FFFFFF" w:themeColor="background1"/>
                <w:sz w:val="20"/>
                <w:szCs w:val="20"/>
                <w:lang w:val="en-IN" w:eastAsia="en-IN"/>
              </w:rPr>
              <w:t>Data Type</w:t>
            </w:r>
          </w:p>
        </w:tc>
        <w:tc>
          <w:tcPr>
            <w:tcW w:w="395" w:type="pct"/>
            <w:shd w:val="clear" w:color="auto" w:fill="17365D" w:themeFill="text2" w:themeFillShade="BF"/>
            <w:noWrap/>
            <w:vAlign w:val="center"/>
            <w:hideMark/>
          </w:tcPr>
          <w:p w:rsidR="00DB5806" w:rsidRPr="00F060C0" w:rsidRDefault="00DB5806" w:rsidP="000C23E4">
            <w:pPr>
              <w:suppressAutoHyphens w:val="0"/>
              <w:jc w:val="center"/>
              <w:rPr>
                <w:b/>
                <w:bCs/>
                <w:color w:val="FFFFFF" w:themeColor="background1"/>
                <w:sz w:val="20"/>
                <w:szCs w:val="20"/>
                <w:lang w:val="en-IN" w:eastAsia="en-IN"/>
              </w:rPr>
            </w:pPr>
            <w:r w:rsidRPr="00F060C0">
              <w:rPr>
                <w:b/>
                <w:bCs/>
                <w:color w:val="FFFFFF" w:themeColor="background1"/>
                <w:sz w:val="20"/>
                <w:szCs w:val="20"/>
                <w:lang w:val="en-IN" w:eastAsia="en-IN"/>
              </w:rPr>
              <w:t>Length</w:t>
            </w:r>
          </w:p>
        </w:tc>
        <w:tc>
          <w:tcPr>
            <w:tcW w:w="544" w:type="pct"/>
            <w:shd w:val="clear" w:color="auto" w:fill="17365D" w:themeFill="text2" w:themeFillShade="BF"/>
            <w:noWrap/>
            <w:vAlign w:val="center"/>
            <w:hideMark/>
          </w:tcPr>
          <w:p w:rsidR="00DB5806" w:rsidRPr="00F060C0" w:rsidRDefault="00DB5806" w:rsidP="000C23E4">
            <w:pPr>
              <w:suppressAutoHyphens w:val="0"/>
              <w:jc w:val="center"/>
              <w:rPr>
                <w:b/>
                <w:bCs/>
                <w:color w:val="FFFFFF" w:themeColor="background1"/>
                <w:sz w:val="20"/>
                <w:szCs w:val="20"/>
                <w:lang w:val="en-IN" w:eastAsia="en-IN"/>
              </w:rPr>
            </w:pPr>
            <w:r w:rsidRPr="00F060C0">
              <w:rPr>
                <w:b/>
                <w:bCs/>
                <w:color w:val="FFFFFF" w:themeColor="background1"/>
                <w:sz w:val="20"/>
                <w:szCs w:val="20"/>
                <w:lang w:val="en-IN" w:eastAsia="en-IN"/>
              </w:rPr>
              <w:t xml:space="preserve">Mandatory Tags </w:t>
            </w:r>
          </w:p>
        </w:tc>
        <w:tc>
          <w:tcPr>
            <w:tcW w:w="656" w:type="pct"/>
            <w:shd w:val="clear" w:color="auto" w:fill="17365D" w:themeFill="text2" w:themeFillShade="BF"/>
            <w:noWrap/>
            <w:vAlign w:val="center"/>
            <w:hideMark/>
          </w:tcPr>
          <w:p w:rsidR="00DB5806" w:rsidRPr="00F060C0" w:rsidRDefault="00DB5806" w:rsidP="000C23E4">
            <w:pPr>
              <w:suppressAutoHyphens w:val="0"/>
              <w:jc w:val="center"/>
              <w:rPr>
                <w:b/>
                <w:bCs/>
                <w:color w:val="FFFFFF" w:themeColor="background1"/>
                <w:sz w:val="20"/>
                <w:szCs w:val="20"/>
                <w:lang w:val="en-IN" w:eastAsia="en-IN"/>
              </w:rPr>
            </w:pPr>
            <w:r w:rsidRPr="00F060C0">
              <w:rPr>
                <w:b/>
                <w:bCs/>
                <w:color w:val="FFFFFF" w:themeColor="background1"/>
                <w:sz w:val="20"/>
                <w:szCs w:val="20"/>
                <w:lang w:val="en-IN" w:eastAsia="en-IN"/>
              </w:rPr>
              <w:t>Value Mandatory</w:t>
            </w:r>
          </w:p>
        </w:tc>
        <w:tc>
          <w:tcPr>
            <w:tcW w:w="1857" w:type="pct"/>
            <w:shd w:val="clear" w:color="auto" w:fill="17365D" w:themeFill="text2" w:themeFillShade="BF"/>
            <w:noWrap/>
            <w:vAlign w:val="center"/>
            <w:hideMark/>
          </w:tcPr>
          <w:p w:rsidR="00DB5806" w:rsidRPr="00F060C0" w:rsidRDefault="00DB5806" w:rsidP="000C23E4">
            <w:pPr>
              <w:suppressAutoHyphens w:val="0"/>
              <w:jc w:val="center"/>
              <w:rPr>
                <w:b/>
                <w:bCs/>
                <w:color w:val="FFFFFF" w:themeColor="background1"/>
                <w:sz w:val="20"/>
                <w:szCs w:val="20"/>
                <w:lang w:val="en-IN" w:eastAsia="en-IN"/>
              </w:rPr>
            </w:pPr>
            <w:r w:rsidRPr="00F060C0">
              <w:rPr>
                <w:b/>
                <w:bCs/>
                <w:color w:val="FFFFFF" w:themeColor="background1"/>
                <w:sz w:val="20"/>
                <w:szCs w:val="20"/>
                <w:lang w:val="en-IN" w:eastAsia="en-IN"/>
              </w:rPr>
              <w:t>Description</w:t>
            </w:r>
          </w:p>
        </w:tc>
      </w:tr>
      <w:tr w:rsidR="00DB5806" w:rsidRPr="007206EB" w:rsidTr="00DB5806">
        <w:trPr>
          <w:trHeight w:val="825"/>
        </w:trPr>
        <w:tc>
          <w:tcPr>
            <w:tcW w:w="649"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TranID</w:t>
            </w:r>
          </w:p>
        </w:tc>
        <w:tc>
          <w:tcPr>
            <w:tcW w:w="898"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395"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Pr>
                <w:sz w:val="18"/>
                <w:szCs w:val="18"/>
                <w:lang w:val="en-IN" w:eastAsia="en-IN"/>
              </w:rPr>
              <w:t>Min-2</w:t>
            </w:r>
          </w:p>
          <w:p w:rsidR="00DB5806" w:rsidRPr="007206EB" w:rsidRDefault="00DB5806" w:rsidP="000C23E4">
            <w:pPr>
              <w:rPr>
                <w:sz w:val="18"/>
                <w:szCs w:val="18"/>
                <w:lang w:val="en-IN" w:eastAsia="en-IN"/>
              </w:rPr>
            </w:pPr>
            <w:r w:rsidRPr="007206EB">
              <w:rPr>
                <w:sz w:val="18"/>
                <w:szCs w:val="18"/>
                <w:lang w:val="en-IN" w:eastAsia="en-IN"/>
              </w:rPr>
              <w:t xml:space="preserve">Max-20 </w:t>
            </w:r>
          </w:p>
        </w:tc>
        <w:tc>
          <w:tcPr>
            <w:tcW w:w="544"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Yes(when status is ‘Success’/Failure)</w:t>
            </w:r>
          </w:p>
        </w:tc>
        <w:tc>
          <w:tcPr>
            <w:tcW w:w="656" w:type="pct"/>
            <w:shd w:val="clear" w:color="auto" w:fill="D9D9D9" w:themeFill="background1" w:themeFillShade="D9"/>
            <w:hideMark/>
          </w:tcPr>
          <w:p w:rsidR="00DB5806" w:rsidRPr="007206EB" w:rsidRDefault="00DB5806" w:rsidP="00B84971">
            <w:pPr>
              <w:suppressAutoHyphens w:val="0"/>
              <w:rPr>
                <w:sz w:val="18"/>
                <w:szCs w:val="18"/>
                <w:lang w:val="en-IN" w:eastAsia="en-IN"/>
              </w:rPr>
            </w:pPr>
            <w:r w:rsidRPr="007206EB">
              <w:rPr>
                <w:sz w:val="18"/>
                <w:szCs w:val="18"/>
                <w:lang w:val="en-IN" w:eastAsia="en-IN"/>
              </w:rPr>
              <w:t>Yes</w:t>
            </w:r>
          </w:p>
        </w:tc>
        <w:tc>
          <w:tcPr>
            <w:tcW w:w="1857"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bCs/>
                <w:sz w:val="18"/>
                <w:szCs w:val="18"/>
                <w:lang w:eastAsia="en-IN"/>
              </w:rPr>
              <w:t>Transaction ID which is generated by API consumer which would be unique for each Single payment request</w:t>
            </w:r>
          </w:p>
        </w:tc>
      </w:tr>
      <w:tr w:rsidR="00DB5806" w:rsidRPr="007206EB" w:rsidTr="00DB5806">
        <w:trPr>
          <w:trHeight w:val="847"/>
        </w:trPr>
        <w:tc>
          <w:tcPr>
            <w:tcW w:w="649"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Corp_ID</w:t>
            </w:r>
          </w:p>
        </w:tc>
        <w:tc>
          <w:tcPr>
            <w:tcW w:w="898"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395"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Min-1</w:t>
            </w:r>
          </w:p>
          <w:p w:rsidR="00DB5806" w:rsidRPr="007206EB" w:rsidRDefault="00DB5806" w:rsidP="000C23E4">
            <w:pPr>
              <w:rPr>
                <w:sz w:val="18"/>
                <w:szCs w:val="18"/>
                <w:lang w:val="en-IN" w:eastAsia="en-IN"/>
              </w:rPr>
            </w:pPr>
            <w:r w:rsidRPr="007206EB">
              <w:rPr>
                <w:sz w:val="18"/>
                <w:szCs w:val="18"/>
                <w:lang w:val="en-IN" w:eastAsia="en-IN"/>
              </w:rPr>
              <w:t xml:space="preserve">Max-20 </w:t>
            </w:r>
          </w:p>
        </w:tc>
        <w:tc>
          <w:tcPr>
            <w:tcW w:w="544"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Yes(when status is ‘Success’/Failure)</w:t>
            </w:r>
          </w:p>
        </w:tc>
        <w:tc>
          <w:tcPr>
            <w:tcW w:w="656" w:type="pct"/>
            <w:shd w:val="clear" w:color="auto" w:fill="D9D9D9" w:themeFill="background1" w:themeFillShade="D9"/>
            <w:hideMark/>
          </w:tcPr>
          <w:p w:rsidR="00DB5806" w:rsidRPr="007206EB" w:rsidRDefault="00DB5806" w:rsidP="00B84971">
            <w:pPr>
              <w:suppressAutoHyphens w:val="0"/>
              <w:rPr>
                <w:sz w:val="18"/>
                <w:szCs w:val="18"/>
                <w:lang w:val="en-IN" w:eastAsia="en-IN"/>
              </w:rPr>
            </w:pPr>
            <w:r w:rsidRPr="007206EB">
              <w:rPr>
                <w:sz w:val="18"/>
                <w:szCs w:val="18"/>
                <w:lang w:val="en-IN" w:eastAsia="en-IN"/>
              </w:rPr>
              <w:t>Yes</w:t>
            </w:r>
          </w:p>
        </w:tc>
        <w:tc>
          <w:tcPr>
            <w:tcW w:w="1857"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This is a unique ID assigned to each corporate for identification, once customer onboarding process is completed. Bank will provide this ID</w:t>
            </w:r>
          </w:p>
        </w:tc>
      </w:tr>
      <w:tr w:rsidR="00DB5806" w:rsidRPr="007206EB" w:rsidTr="00DB5806">
        <w:trPr>
          <w:trHeight w:val="819"/>
        </w:trPr>
        <w:tc>
          <w:tcPr>
            <w:tcW w:w="649"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Maker_ID</w:t>
            </w:r>
          </w:p>
        </w:tc>
        <w:tc>
          <w:tcPr>
            <w:tcW w:w="898"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395"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Min-1</w:t>
            </w:r>
          </w:p>
          <w:p w:rsidR="00DB5806" w:rsidRPr="007206EB" w:rsidRDefault="00DB5806" w:rsidP="000C23E4">
            <w:pPr>
              <w:rPr>
                <w:sz w:val="18"/>
                <w:szCs w:val="18"/>
                <w:lang w:val="en-IN" w:eastAsia="en-IN"/>
              </w:rPr>
            </w:pPr>
            <w:r w:rsidRPr="007206EB">
              <w:rPr>
                <w:sz w:val="18"/>
                <w:szCs w:val="18"/>
                <w:lang w:val="en-IN" w:eastAsia="en-IN"/>
              </w:rPr>
              <w:t xml:space="preserve">Max-20 </w:t>
            </w:r>
          </w:p>
        </w:tc>
        <w:tc>
          <w:tcPr>
            <w:tcW w:w="544"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Yes(when status is ‘Success’/Failure)</w:t>
            </w:r>
          </w:p>
        </w:tc>
        <w:tc>
          <w:tcPr>
            <w:tcW w:w="656"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No</w:t>
            </w:r>
          </w:p>
        </w:tc>
        <w:tc>
          <w:tcPr>
            <w:tcW w:w="1857"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 xml:space="preserve">This is an ID registered by the corporate with Bank as part of onboarding process, When the request received bank will check this ID and role before processing the payment. </w:t>
            </w:r>
          </w:p>
        </w:tc>
      </w:tr>
      <w:tr w:rsidR="00DB5806" w:rsidRPr="007206EB" w:rsidTr="00DB5806">
        <w:trPr>
          <w:trHeight w:val="819"/>
        </w:trPr>
        <w:tc>
          <w:tcPr>
            <w:tcW w:w="649"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Checker_ID</w:t>
            </w:r>
          </w:p>
        </w:tc>
        <w:tc>
          <w:tcPr>
            <w:tcW w:w="898"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395"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Min-1</w:t>
            </w:r>
          </w:p>
          <w:p w:rsidR="00DB5806" w:rsidRPr="007206EB" w:rsidRDefault="00DB5806" w:rsidP="000C23E4">
            <w:pPr>
              <w:rPr>
                <w:sz w:val="18"/>
                <w:szCs w:val="18"/>
                <w:lang w:val="en-IN" w:eastAsia="en-IN"/>
              </w:rPr>
            </w:pPr>
            <w:r w:rsidRPr="007206EB">
              <w:rPr>
                <w:sz w:val="18"/>
                <w:szCs w:val="18"/>
                <w:lang w:val="en-IN" w:eastAsia="en-IN"/>
              </w:rPr>
              <w:t xml:space="preserve">Max-20 </w:t>
            </w:r>
          </w:p>
        </w:tc>
        <w:tc>
          <w:tcPr>
            <w:tcW w:w="544"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Yes(when status is ‘Success’/Failure)</w:t>
            </w:r>
          </w:p>
        </w:tc>
        <w:tc>
          <w:tcPr>
            <w:tcW w:w="656"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No</w:t>
            </w:r>
          </w:p>
        </w:tc>
        <w:tc>
          <w:tcPr>
            <w:tcW w:w="1857"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 xml:space="preserve">This is an ID registered by the corporate with Bank as part of onboarding process, When the request received bank will check this ID and role before processing the payment. </w:t>
            </w:r>
          </w:p>
        </w:tc>
      </w:tr>
      <w:tr w:rsidR="00DB5806" w:rsidRPr="007206EB" w:rsidTr="00DB5806">
        <w:trPr>
          <w:trHeight w:val="819"/>
        </w:trPr>
        <w:tc>
          <w:tcPr>
            <w:tcW w:w="649"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Approver_ID</w:t>
            </w:r>
          </w:p>
        </w:tc>
        <w:tc>
          <w:tcPr>
            <w:tcW w:w="898"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395"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Min-1</w:t>
            </w:r>
          </w:p>
          <w:p w:rsidR="00DB5806" w:rsidRPr="007206EB" w:rsidRDefault="00DB5806" w:rsidP="000C23E4">
            <w:pPr>
              <w:rPr>
                <w:sz w:val="18"/>
                <w:szCs w:val="18"/>
                <w:lang w:val="en-IN" w:eastAsia="en-IN"/>
              </w:rPr>
            </w:pPr>
            <w:r w:rsidRPr="007206EB">
              <w:rPr>
                <w:sz w:val="18"/>
                <w:szCs w:val="18"/>
                <w:lang w:val="en-IN" w:eastAsia="en-IN"/>
              </w:rPr>
              <w:t xml:space="preserve">Max-20 </w:t>
            </w:r>
          </w:p>
        </w:tc>
        <w:tc>
          <w:tcPr>
            <w:tcW w:w="544"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Yes(when status is ‘Success’/Failure)</w:t>
            </w:r>
          </w:p>
        </w:tc>
        <w:tc>
          <w:tcPr>
            <w:tcW w:w="656"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No</w:t>
            </w:r>
          </w:p>
        </w:tc>
        <w:tc>
          <w:tcPr>
            <w:tcW w:w="1857"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This is an ID registered by the corporate with Bank as part of onboarding process, When the request received bank will check this ID and role before processing the payment.</w:t>
            </w:r>
          </w:p>
        </w:tc>
      </w:tr>
      <w:tr w:rsidR="00DB5806" w:rsidRPr="007206EB" w:rsidTr="00DB5806">
        <w:trPr>
          <w:trHeight w:val="313"/>
        </w:trPr>
        <w:tc>
          <w:tcPr>
            <w:tcW w:w="649" w:type="pct"/>
            <w:shd w:val="clear" w:color="auto" w:fill="D9D9D9" w:themeFill="background1" w:themeFillShade="D9"/>
            <w:hideMark/>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Status</w:t>
            </w:r>
          </w:p>
        </w:tc>
        <w:tc>
          <w:tcPr>
            <w:tcW w:w="898" w:type="pct"/>
            <w:shd w:val="clear" w:color="auto" w:fill="D9D9D9" w:themeFill="background1" w:themeFillShade="D9"/>
            <w:noWrap/>
            <w:hideMark/>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 xml:space="preserve">Field will accept only Success/Failure </w:t>
            </w:r>
          </w:p>
        </w:tc>
        <w:tc>
          <w:tcPr>
            <w:tcW w:w="395" w:type="pct"/>
            <w:shd w:val="clear" w:color="auto" w:fill="D9D9D9" w:themeFill="background1" w:themeFillShade="D9"/>
            <w:noWrap/>
            <w:hideMark/>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 NA</w:t>
            </w:r>
          </w:p>
        </w:tc>
        <w:tc>
          <w:tcPr>
            <w:tcW w:w="544" w:type="pct"/>
            <w:shd w:val="clear" w:color="auto" w:fill="D9D9D9" w:themeFill="background1" w:themeFillShade="D9"/>
            <w:noWrap/>
            <w:hideMark/>
          </w:tcPr>
          <w:p w:rsidR="00DB5806" w:rsidRPr="007206EB" w:rsidRDefault="00DB5806" w:rsidP="00A926BE">
            <w:pPr>
              <w:suppressAutoHyphens w:val="0"/>
              <w:rPr>
                <w:color w:val="auto"/>
                <w:sz w:val="18"/>
                <w:szCs w:val="18"/>
                <w:lang w:val="en-IN" w:eastAsia="en-IN"/>
              </w:rPr>
            </w:pPr>
            <w:r w:rsidRPr="007206EB">
              <w:rPr>
                <w:bCs/>
                <w:sz w:val="18"/>
                <w:szCs w:val="18"/>
                <w:lang w:eastAsia="en-IN"/>
              </w:rPr>
              <w:t>Yes</w:t>
            </w:r>
          </w:p>
        </w:tc>
        <w:tc>
          <w:tcPr>
            <w:tcW w:w="656" w:type="pct"/>
            <w:shd w:val="clear" w:color="auto" w:fill="D9D9D9" w:themeFill="background1" w:themeFillShade="D9"/>
            <w:noWrap/>
            <w:hideMark/>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Yes </w:t>
            </w:r>
          </w:p>
        </w:tc>
        <w:tc>
          <w:tcPr>
            <w:tcW w:w="1857" w:type="pct"/>
            <w:shd w:val="clear" w:color="auto" w:fill="D9D9D9" w:themeFill="background1" w:themeFillShade="D9"/>
            <w:noWrap/>
            <w:hideMark/>
          </w:tcPr>
          <w:p w:rsidR="00DB5806" w:rsidRPr="007206EB" w:rsidRDefault="00DB5806" w:rsidP="000C23E4">
            <w:pPr>
              <w:suppressAutoHyphens w:val="0"/>
              <w:rPr>
                <w:color w:val="auto"/>
                <w:sz w:val="18"/>
                <w:szCs w:val="18"/>
                <w:lang w:val="en-IN" w:eastAsia="en-IN"/>
              </w:rPr>
            </w:pPr>
            <w:r w:rsidRPr="007206EB">
              <w:rPr>
                <w:color w:val="auto"/>
                <w:sz w:val="18"/>
                <w:szCs w:val="18"/>
                <w:lang w:eastAsia="en-IN"/>
              </w:rPr>
              <w:t>Request response status (Success/Failure)</w:t>
            </w:r>
          </w:p>
        </w:tc>
      </w:tr>
      <w:tr w:rsidR="00DB5806" w:rsidRPr="007206EB" w:rsidTr="00DB5806">
        <w:trPr>
          <w:trHeight w:val="720"/>
        </w:trPr>
        <w:tc>
          <w:tcPr>
            <w:tcW w:w="649"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eastAsia="en-US"/>
              </w:rPr>
              <w:t>Ben_Id</w:t>
            </w:r>
          </w:p>
        </w:tc>
        <w:tc>
          <w:tcPr>
            <w:tcW w:w="898"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 xml:space="preserve">Field will accept alphanumeric values only. No special characters are allowed </w:t>
            </w:r>
          </w:p>
        </w:tc>
        <w:tc>
          <w:tcPr>
            <w:tcW w:w="395"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Min-1</w:t>
            </w:r>
          </w:p>
        </w:tc>
        <w:tc>
          <w:tcPr>
            <w:tcW w:w="544"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Yes(when status is ‘Success’)</w:t>
            </w:r>
          </w:p>
        </w:tc>
        <w:tc>
          <w:tcPr>
            <w:tcW w:w="656" w:type="pct"/>
            <w:shd w:val="clear" w:color="auto" w:fill="D9D9D9" w:themeFill="background1" w:themeFillShade="D9"/>
            <w:hideMark/>
          </w:tcPr>
          <w:p w:rsidR="00DB5806" w:rsidRPr="007206EB" w:rsidRDefault="00DB5806" w:rsidP="004F5CE1">
            <w:pPr>
              <w:suppressAutoHyphens w:val="0"/>
              <w:rPr>
                <w:color w:val="000000"/>
                <w:sz w:val="18"/>
                <w:szCs w:val="18"/>
                <w:lang w:val="en-IN" w:eastAsia="en-IN"/>
              </w:rPr>
            </w:pPr>
            <w:r w:rsidRPr="007206EB">
              <w:rPr>
                <w:color w:val="000000"/>
                <w:sz w:val="18"/>
                <w:szCs w:val="18"/>
                <w:lang w:eastAsia="en-IN"/>
              </w:rPr>
              <w:t xml:space="preserve">Yes </w:t>
            </w:r>
          </w:p>
        </w:tc>
        <w:tc>
          <w:tcPr>
            <w:tcW w:w="1857"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Beneficiary Unique Id </w:t>
            </w:r>
          </w:p>
        </w:tc>
      </w:tr>
      <w:tr w:rsidR="00DB5806" w:rsidRPr="007206EB" w:rsidTr="00DB5806">
        <w:trPr>
          <w:trHeight w:val="300"/>
        </w:trPr>
        <w:tc>
          <w:tcPr>
            <w:tcW w:w="649" w:type="pct"/>
            <w:shd w:val="clear" w:color="auto" w:fill="D9D9D9" w:themeFill="background1" w:themeFillShade="D9"/>
            <w:noWrap/>
            <w:hideMark/>
          </w:tcPr>
          <w:p w:rsidR="00DB5806" w:rsidRPr="007206EB" w:rsidRDefault="00DB5806" w:rsidP="000C23E4">
            <w:pPr>
              <w:suppressAutoHyphens w:val="0"/>
              <w:rPr>
                <w:color w:val="auto"/>
                <w:sz w:val="20"/>
                <w:szCs w:val="20"/>
                <w:lang w:val="en-IN" w:eastAsia="en-IN"/>
              </w:rPr>
            </w:pPr>
            <w:r w:rsidRPr="007206EB">
              <w:rPr>
                <w:color w:val="auto"/>
                <w:sz w:val="20"/>
                <w:szCs w:val="20"/>
                <w:lang w:eastAsia="en-IN"/>
              </w:rPr>
              <w:t>Corp_Name</w:t>
            </w:r>
          </w:p>
        </w:tc>
        <w:tc>
          <w:tcPr>
            <w:tcW w:w="898"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 Free Text</w:t>
            </w:r>
          </w:p>
        </w:tc>
        <w:tc>
          <w:tcPr>
            <w:tcW w:w="395"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Min-1</w:t>
            </w:r>
          </w:p>
          <w:p w:rsidR="00DB5806" w:rsidRPr="007206EB" w:rsidRDefault="00DB5806" w:rsidP="000C23E4">
            <w:pPr>
              <w:suppressAutoHyphens w:val="0"/>
              <w:rPr>
                <w:sz w:val="18"/>
                <w:szCs w:val="18"/>
                <w:lang w:val="en-IN" w:eastAsia="en-IN"/>
              </w:rPr>
            </w:pPr>
            <w:r w:rsidRPr="007206EB">
              <w:rPr>
                <w:sz w:val="18"/>
                <w:szCs w:val="18"/>
                <w:lang w:val="en-IN" w:eastAsia="en-IN"/>
              </w:rPr>
              <w:t>Max-50 </w:t>
            </w:r>
          </w:p>
        </w:tc>
        <w:tc>
          <w:tcPr>
            <w:tcW w:w="544"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Yes</w:t>
            </w:r>
            <w:r w:rsidRPr="007206EB">
              <w:rPr>
                <w:bCs/>
                <w:sz w:val="18"/>
                <w:szCs w:val="18"/>
                <w:lang w:eastAsia="en-IN"/>
              </w:rPr>
              <w:t>(when status is ‘Success’)</w:t>
            </w:r>
            <w:r w:rsidRPr="007206EB">
              <w:rPr>
                <w:sz w:val="18"/>
                <w:szCs w:val="18"/>
                <w:lang w:val="en-IN" w:eastAsia="en-IN"/>
              </w:rPr>
              <w:t> </w:t>
            </w:r>
          </w:p>
        </w:tc>
        <w:tc>
          <w:tcPr>
            <w:tcW w:w="656"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val="en-IN" w:eastAsia="en-IN"/>
              </w:rPr>
              <w:t>Yes </w:t>
            </w:r>
          </w:p>
        </w:tc>
        <w:tc>
          <w:tcPr>
            <w:tcW w:w="1857"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sz w:val="18"/>
                <w:szCs w:val="18"/>
                <w:lang w:val="en-IN" w:eastAsia="en-IN"/>
              </w:rPr>
              <w:t xml:space="preserve">Corporate Name which is mapped with Corp Id </w:t>
            </w:r>
          </w:p>
        </w:tc>
      </w:tr>
      <w:tr w:rsidR="00DB5806" w:rsidRPr="007206EB" w:rsidTr="00DB5806">
        <w:trPr>
          <w:trHeight w:val="816"/>
        </w:trPr>
        <w:tc>
          <w:tcPr>
            <w:tcW w:w="649" w:type="pct"/>
            <w:shd w:val="clear" w:color="auto" w:fill="D9D9D9" w:themeFill="background1" w:themeFillShade="D9"/>
            <w:hideMark/>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lastRenderedPageBreak/>
              <w:t>Ben_Name</w:t>
            </w:r>
          </w:p>
        </w:tc>
        <w:tc>
          <w:tcPr>
            <w:tcW w:w="898" w:type="pct"/>
            <w:shd w:val="clear" w:color="auto" w:fill="D9D9D9" w:themeFill="background1" w:themeFillShade="D9"/>
            <w:hideMark/>
          </w:tcPr>
          <w:p w:rsidR="00DB5806" w:rsidRPr="007206EB" w:rsidRDefault="00DB5806" w:rsidP="000C23E4">
            <w:pPr>
              <w:suppressAutoHyphens w:val="0"/>
              <w:rPr>
                <w:color w:val="000000"/>
                <w:sz w:val="18"/>
                <w:szCs w:val="18"/>
                <w:lang w:val="en-IN" w:eastAsia="en-IN"/>
              </w:rPr>
            </w:pPr>
            <w:r w:rsidRPr="007206EB">
              <w:rPr>
                <w:color w:val="000000"/>
                <w:sz w:val="18"/>
                <w:szCs w:val="18"/>
                <w:lang w:eastAsia="en-IN"/>
              </w:rPr>
              <w:t>Field will accept only Alphanumeric values. Only special character allowed is ‘space’</w:t>
            </w:r>
          </w:p>
        </w:tc>
        <w:tc>
          <w:tcPr>
            <w:tcW w:w="395"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Min-1</w:t>
            </w:r>
          </w:p>
          <w:p w:rsidR="00DB5806" w:rsidRPr="007206EB" w:rsidRDefault="00DB5806" w:rsidP="000C23E4">
            <w:pPr>
              <w:rPr>
                <w:sz w:val="18"/>
                <w:szCs w:val="18"/>
                <w:lang w:val="en-IN" w:eastAsia="en-IN"/>
              </w:rPr>
            </w:pPr>
            <w:r w:rsidRPr="007206EB">
              <w:rPr>
                <w:bCs/>
                <w:sz w:val="18"/>
                <w:szCs w:val="18"/>
                <w:lang w:eastAsia="en-IN"/>
              </w:rPr>
              <w:t>Max-50</w:t>
            </w:r>
          </w:p>
        </w:tc>
        <w:tc>
          <w:tcPr>
            <w:tcW w:w="544"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Yes(when status is ‘Success’)</w:t>
            </w:r>
          </w:p>
        </w:tc>
        <w:tc>
          <w:tcPr>
            <w:tcW w:w="656" w:type="pct"/>
            <w:shd w:val="clear" w:color="auto" w:fill="D9D9D9" w:themeFill="background1" w:themeFillShade="D9"/>
            <w:hideMark/>
          </w:tcPr>
          <w:p w:rsidR="00DB5806" w:rsidRPr="007206EB" w:rsidRDefault="00DB5806" w:rsidP="00ED6330">
            <w:pPr>
              <w:suppressAutoHyphens w:val="0"/>
              <w:rPr>
                <w:sz w:val="18"/>
                <w:szCs w:val="18"/>
                <w:lang w:val="en-IN" w:eastAsia="en-IN"/>
              </w:rPr>
            </w:pPr>
            <w:r w:rsidRPr="007206EB">
              <w:rPr>
                <w:bCs/>
                <w:sz w:val="18"/>
                <w:szCs w:val="18"/>
                <w:lang w:eastAsia="en-IN"/>
              </w:rPr>
              <w:t>Yes</w:t>
            </w:r>
          </w:p>
        </w:tc>
        <w:tc>
          <w:tcPr>
            <w:tcW w:w="1857" w:type="pct"/>
            <w:shd w:val="clear" w:color="auto" w:fill="D9D9D9" w:themeFill="background1" w:themeFillShade="D9"/>
            <w:hideMark/>
          </w:tcPr>
          <w:p w:rsidR="00DB5806" w:rsidRPr="007206EB" w:rsidRDefault="00DB5806" w:rsidP="000C23E4">
            <w:pPr>
              <w:suppressAutoHyphens w:val="0"/>
              <w:rPr>
                <w:sz w:val="18"/>
                <w:szCs w:val="18"/>
                <w:lang w:val="en-IN" w:eastAsia="en-IN"/>
              </w:rPr>
            </w:pPr>
            <w:r w:rsidRPr="007206EB">
              <w:rPr>
                <w:bCs/>
                <w:sz w:val="18"/>
                <w:szCs w:val="18"/>
                <w:lang w:eastAsia="en-IN"/>
              </w:rPr>
              <w:t>Beneficiary account holder’s Name</w:t>
            </w:r>
          </w:p>
        </w:tc>
      </w:tr>
      <w:tr w:rsidR="00DB5806" w:rsidRPr="007206EB" w:rsidTr="00DB5806">
        <w:trPr>
          <w:trHeight w:val="315"/>
        </w:trPr>
        <w:tc>
          <w:tcPr>
            <w:tcW w:w="649" w:type="pct"/>
            <w:shd w:val="clear" w:color="auto" w:fill="D9D9D9" w:themeFill="background1" w:themeFillShade="D9"/>
            <w:hideMark/>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RefNo</w:t>
            </w:r>
          </w:p>
        </w:tc>
        <w:tc>
          <w:tcPr>
            <w:tcW w:w="898" w:type="pct"/>
            <w:shd w:val="clear" w:color="auto" w:fill="D9D9D9" w:themeFill="background1" w:themeFillShade="D9"/>
            <w:noWrap/>
            <w:hideMark/>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Free Text.</w:t>
            </w:r>
          </w:p>
        </w:tc>
        <w:tc>
          <w:tcPr>
            <w:tcW w:w="395" w:type="pct"/>
            <w:shd w:val="clear" w:color="auto" w:fill="D9D9D9" w:themeFill="background1" w:themeFillShade="D9"/>
            <w:noWrap/>
            <w:hideMark/>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Min-1</w:t>
            </w:r>
          </w:p>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Max-50</w:t>
            </w:r>
          </w:p>
        </w:tc>
        <w:tc>
          <w:tcPr>
            <w:tcW w:w="544" w:type="pct"/>
            <w:shd w:val="clear" w:color="auto" w:fill="D9D9D9" w:themeFill="background1" w:themeFillShade="D9"/>
            <w:noWrap/>
            <w:hideMark/>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Yes</w:t>
            </w:r>
            <w:r w:rsidRPr="007206EB">
              <w:rPr>
                <w:bCs/>
                <w:sz w:val="18"/>
                <w:szCs w:val="18"/>
                <w:lang w:eastAsia="en-IN"/>
              </w:rPr>
              <w:t>(when status is ‘Success’)</w:t>
            </w:r>
          </w:p>
        </w:tc>
        <w:tc>
          <w:tcPr>
            <w:tcW w:w="656" w:type="pct"/>
            <w:shd w:val="clear" w:color="auto" w:fill="D9D9D9" w:themeFill="background1" w:themeFillShade="D9"/>
            <w:noWrap/>
            <w:hideMark/>
          </w:tcPr>
          <w:p w:rsidR="00DB5806" w:rsidRPr="007206EB" w:rsidRDefault="00DB5806" w:rsidP="00ED6330">
            <w:pPr>
              <w:suppressAutoHyphens w:val="0"/>
              <w:rPr>
                <w:color w:val="auto"/>
                <w:sz w:val="18"/>
                <w:szCs w:val="18"/>
                <w:lang w:val="en-IN" w:eastAsia="en-IN"/>
              </w:rPr>
            </w:pPr>
            <w:r w:rsidRPr="007206EB">
              <w:rPr>
                <w:color w:val="auto"/>
                <w:sz w:val="18"/>
                <w:szCs w:val="18"/>
                <w:lang w:val="en-IN" w:eastAsia="en-IN"/>
              </w:rPr>
              <w:t>Yes</w:t>
            </w:r>
          </w:p>
        </w:tc>
        <w:tc>
          <w:tcPr>
            <w:tcW w:w="1857" w:type="pct"/>
            <w:shd w:val="clear" w:color="auto" w:fill="D9D9D9" w:themeFill="background1" w:themeFillShade="D9"/>
            <w:noWrap/>
            <w:hideMark/>
          </w:tcPr>
          <w:p w:rsidR="00DB5806" w:rsidRPr="007206EB" w:rsidRDefault="00DB5806" w:rsidP="00FE7455">
            <w:pPr>
              <w:rPr>
                <w:color w:val="auto"/>
                <w:sz w:val="18"/>
                <w:szCs w:val="18"/>
                <w:lang w:eastAsia="en-IN"/>
              </w:rPr>
            </w:pPr>
            <w:r w:rsidRPr="007206EB">
              <w:rPr>
                <w:color w:val="auto"/>
                <w:sz w:val="18"/>
                <w:szCs w:val="18"/>
                <w:lang w:eastAsia="en-IN"/>
              </w:rPr>
              <w:t>Unique reference number provided for each request</w:t>
            </w:r>
          </w:p>
          <w:p w:rsidR="00DB5806" w:rsidRPr="007206EB" w:rsidRDefault="00DB5806" w:rsidP="000C23E4">
            <w:pPr>
              <w:suppressAutoHyphens w:val="0"/>
              <w:rPr>
                <w:color w:val="auto"/>
                <w:sz w:val="18"/>
                <w:szCs w:val="18"/>
                <w:lang w:val="en-IN" w:eastAsia="en-IN"/>
              </w:rPr>
            </w:pPr>
          </w:p>
        </w:tc>
      </w:tr>
      <w:tr w:rsidR="00DB5806" w:rsidRPr="007206EB" w:rsidTr="00DB5806">
        <w:trPr>
          <w:trHeight w:val="315"/>
        </w:trPr>
        <w:tc>
          <w:tcPr>
            <w:tcW w:w="649" w:type="pct"/>
            <w:shd w:val="clear" w:color="auto" w:fill="D9D9D9" w:themeFill="background1" w:themeFillShade="D9"/>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Error_Cde</w:t>
            </w:r>
          </w:p>
        </w:tc>
        <w:tc>
          <w:tcPr>
            <w:tcW w:w="898" w:type="pct"/>
            <w:shd w:val="clear" w:color="auto" w:fill="D9D9D9" w:themeFill="background1" w:themeFillShade="D9"/>
            <w:noWrap/>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 xml:space="preserve">Field will display the specific error code(Free Text)refer The Error codes table </w:t>
            </w:r>
          </w:p>
        </w:tc>
        <w:tc>
          <w:tcPr>
            <w:tcW w:w="395" w:type="pct"/>
            <w:shd w:val="clear" w:color="auto" w:fill="D9D9D9" w:themeFill="background1" w:themeFillShade="D9"/>
            <w:noWrap/>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NA</w:t>
            </w:r>
          </w:p>
        </w:tc>
        <w:tc>
          <w:tcPr>
            <w:tcW w:w="544" w:type="pct"/>
            <w:shd w:val="clear" w:color="auto" w:fill="D9D9D9" w:themeFill="background1" w:themeFillShade="D9"/>
            <w:noWrap/>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Yes(When status is ‘Failure’)</w:t>
            </w:r>
          </w:p>
        </w:tc>
        <w:tc>
          <w:tcPr>
            <w:tcW w:w="656" w:type="pct"/>
            <w:shd w:val="clear" w:color="auto" w:fill="D9D9D9" w:themeFill="background1" w:themeFillShade="D9"/>
            <w:noWrap/>
          </w:tcPr>
          <w:p w:rsidR="00DB5806" w:rsidRPr="007206EB" w:rsidRDefault="00DB5806" w:rsidP="00ED6330">
            <w:pPr>
              <w:suppressAutoHyphens w:val="0"/>
              <w:rPr>
                <w:color w:val="auto"/>
                <w:sz w:val="18"/>
                <w:szCs w:val="18"/>
                <w:lang w:val="en-IN" w:eastAsia="en-IN"/>
              </w:rPr>
            </w:pPr>
            <w:r w:rsidRPr="007206EB">
              <w:rPr>
                <w:color w:val="auto"/>
                <w:sz w:val="18"/>
                <w:szCs w:val="18"/>
                <w:lang w:val="en-IN" w:eastAsia="en-IN"/>
              </w:rPr>
              <w:t>Yes</w:t>
            </w:r>
          </w:p>
        </w:tc>
        <w:tc>
          <w:tcPr>
            <w:tcW w:w="1857" w:type="pct"/>
            <w:shd w:val="clear" w:color="auto" w:fill="D9D9D9" w:themeFill="background1" w:themeFillShade="D9"/>
            <w:noWrap/>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Error Code for particular Failure response</w:t>
            </w:r>
          </w:p>
        </w:tc>
      </w:tr>
      <w:tr w:rsidR="00DB5806" w:rsidRPr="007206EB" w:rsidTr="00DB5806">
        <w:trPr>
          <w:trHeight w:val="315"/>
        </w:trPr>
        <w:tc>
          <w:tcPr>
            <w:tcW w:w="649" w:type="pct"/>
            <w:shd w:val="clear" w:color="auto" w:fill="D9D9D9" w:themeFill="background1" w:themeFillShade="D9"/>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Error_Desc</w:t>
            </w:r>
          </w:p>
        </w:tc>
        <w:tc>
          <w:tcPr>
            <w:tcW w:w="898" w:type="pct"/>
            <w:shd w:val="clear" w:color="auto" w:fill="D9D9D9" w:themeFill="background1" w:themeFillShade="D9"/>
            <w:noWrap/>
          </w:tcPr>
          <w:p w:rsidR="00DB5806" w:rsidRPr="007206EB" w:rsidRDefault="00DB5806" w:rsidP="003670EC">
            <w:pPr>
              <w:suppressAutoHyphens w:val="0"/>
              <w:rPr>
                <w:color w:val="auto"/>
                <w:sz w:val="18"/>
                <w:szCs w:val="18"/>
                <w:lang w:val="en-IN" w:eastAsia="en-IN"/>
              </w:rPr>
            </w:pPr>
            <w:r w:rsidRPr="007206EB">
              <w:rPr>
                <w:color w:val="auto"/>
                <w:sz w:val="18"/>
                <w:szCs w:val="18"/>
                <w:lang w:val="en-IN" w:eastAsia="en-IN"/>
              </w:rPr>
              <w:t>Field will display error description for error code.</w:t>
            </w:r>
          </w:p>
          <w:p w:rsidR="00DB5806" w:rsidRPr="007206EB" w:rsidRDefault="00DB5806" w:rsidP="003670EC">
            <w:pPr>
              <w:suppressAutoHyphens w:val="0"/>
              <w:rPr>
                <w:color w:val="auto"/>
                <w:sz w:val="18"/>
                <w:szCs w:val="18"/>
                <w:lang w:val="en-IN" w:eastAsia="en-IN"/>
              </w:rPr>
            </w:pPr>
            <w:r w:rsidRPr="007206EB">
              <w:rPr>
                <w:color w:val="auto"/>
                <w:sz w:val="18"/>
                <w:szCs w:val="18"/>
                <w:lang w:val="en-IN" w:eastAsia="en-IN"/>
              </w:rPr>
              <w:t>(Free Text)refer The Error codes table</w:t>
            </w:r>
          </w:p>
        </w:tc>
        <w:tc>
          <w:tcPr>
            <w:tcW w:w="395" w:type="pct"/>
            <w:shd w:val="clear" w:color="auto" w:fill="D9D9D9" w:themeFill="background1" w:themeFillShade="D9"/>
            <w:noWrap/>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NA</w:t>
            </w:r>
          </w:p>
        </w:tc>
        <w:tc>
          <w:tcPr>
            <w:tcW w:w="544" w:type="pct"/>
            <w:shd w:val="clear" w:color="auto" w:fill="D9D9D9" w:themeFill="background1" w:themeFillShade="D9"/>
            <w:noWrap/>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Yes(When status is ‘Failure’)</w:t>
            </w:r>
          </w:p>
        </w:tc>
        <w:tc>
          <w:tcPr>
            <w:tcW w:w="656" w:type="pct"/>
            <w:shd w:val="clear" w:color="auto" w:fill="D9D9D9" w:themeFill="background1" w:themeFillShade="D9"/>
            <w:noWrap/>
          </w:tcPr>
          <w:p w:rsidR="00DB5806" w:rsidRPr="007206EB" w:rsidRDefault="00DB5806" w:rsidP="00ED6330">
            <w:pPr>
              <w:suppressAutoHyphens w:val="0"/>
              <w:rPr>
                <w:color w:val="auto"/>
                <w:sz w:val="18"/>
                <w:szCs w:val="18"/>
                <w:lang w:val="en-IN" w:eastAsia="en-IN"/>
              </w:rPr>
            </w:pPr>
            <w:r w:rsidRPr="007206EB">
              <w:rPr>
                <w:color w:val="auto"/>
                <w:sz w:val="18"/>
                <w:szCs w:val="18"/>
                <w:lang w:val="en-IN" w:eastAsia="en-IN"/>
              </w:rPr>
              <w:t>Yes</w:t>
            </w:r>
          </w:p>
        </w:tc>
        <w:tc>
          <w:tcPr>
            <w:tcW w:w="1857" w:type="pct"/>
            <w:shd w:val="clear" w:color="auto" w:fill="D9D9D9" w:themeFill="background1" w:themeFillShade="D9"/>
            <w:noWrap/>
          </w:tcPr>
          <w:p w:rsidR="00DB5806" w:rsidRPr="007206EB" w:rsidRDefault="00DB5806" w:rsidP="000C23E4">
            <w:pPr>
              <w:suppressAutoHyphens w:val="0"/>
              <w:rPr>
                <w:color w:val="auto"/>
                <w:sz w:val="18"/>
                <w:szCs w:val="18"/>
                <w:lang w:val="en-IN" w:eastAsia="en-IN"/>
              </w:rPr>
            </w:pPr>
            <w:r w:rsidRPr="007206EB">
              <w:rPr>
                <w:color w:val="auto"/>
                <w:sz w:val="18"/>
                <w:szCs w:val="18"/>
                <w:lang w:val="en-IN" w:eastAsia="en-IN"/>
              </w:rPr>
              <w:t>Error Description for the Error Code generated</w:t>
            </w:r>
          </w:p>
        </w:tc>
      </w:tr>
      <w:tr w:rsidR="00DB5806" w:rsidRPr="007206EB" w:rsidTr="00DB5806">
        <w:trPr>
          <w:trHeight w:val="315"/>
        </w:trPr>
        <w:tc>
          <w:tcPr>
            <w:tcW w:w="649" w:type="pct"/>
            <w:shd w:val="clear" w:color="auto" w:fill="D9D9D9" w:themeFill="background1" w:themeFillShade="D9"/>
            <w:hideMark/>
          </w:tcPr>
          <w:p w:rsidR="00DB5806" w:rsidRPr="007206EB" w:rsidRDefault="00DB5806" w:rsidP="00DA50AA">
            <w:pPr>
              <w:suppressAutoHyphens w:val="0"/>
              <w:rPr>
                <w:color w:val="auto"/>
                <w:sz w:val="18"/>
                <w:szCs w:val="18"/>
                <w:lang w:val="en-IN" w:eastAsia="en-IN"/>
              </w:rPr>
            </w:pPr>
            <w:r w:rsidRPr="007206EB">
              <w:rPr>
                <w:color w:val="auto"/>
                <w:sz w:val="18"/>
                <w:szCs w:val="18"/>
                <w:lang w:val="en-IN" w:eastAsia="en-IN"/>
              </w:rPr>
              <w:t>TxnTime</w:t>
            </w:r>
          </w:p>
        </w:tc>
        <w:tc>
          <w:tcPr>
            <w:tcW w:w="898" w:type="pct"/>
            <w:shd w:val="clear" w:color="auto" w:fill="D9D9D9" w:themeFill="background1" w:themeFillShade="D9"/>
            <w:noWrap/>
            <w:vAlign w:val="bottom"/>
            <w:hideMark/>
          </w:tcPr>
          <w:p w:rsidR="00DB5806" w:rsidRPr="007206EB" w:rsidRDefault="00DB5806" w:rsidP="003670EC">
            <w:pPr>
              <w:rPr>
                <w:color w:val="auto"/>
                <w:sz w:val="18"/>
                <w:szCs w:val="18"/>
                <w:lang w:eastAsia="en-IN"/>
              </w:rPr>
            </w:pPr>
            <w:r w:rsidRPr="007206EB">
              <w:rPr>
                <w:color w:val="auto"/>
                <w:sz w:val="18"/>
                <w:szCs w:val="18"/>
                <w:lang w:eastAsia="en-IN"/>
              </w:rPr>
              <w:t>Timestamp</w:t>
            </w:r>
          </w:p>
        </w:tc>
        <w:tc>
          <w:tcPr>
            <w:tcW w:w="395" w:type="pct"/>
            <w:shd w:val="clear" w:color="auto" w:fill="D9D9D9" w:themeFill="background1" w:themeFillShade="D9"/>
            <w:noWrap/>
            <w:hideMark/>
          </w:tcPr>
          <w:p w:rsidR="00DB5806" w:rsidRDefault="00DB5806" w:rsidP="00DA50AA">
            <w:pPr>
              <w:suppressAutoHyphens w:val="0"/>
              <w:rPr>
                <w:color w:val="auto"/>
                <w:sz w:val="18"/>
                <w:szCs w:val="18"/>
                <w:lang w:val="en-IN" w:eastAsia="en-IN"/>
              </w:rPr>
            </w:pPr>
            <w:r w:rsidRPr="007206EB">
              <w:rPr>
                <w:color w:val="auto"/>
                <w:sz w:val="18"/>
                <w:szCs w:val="18"/>
                <w:lang w:val="en-IN" w:eastAsia="en-IN"/>
              </w:rPr>
              <w:t>NA</w:t>
            </w:r>
          </w:p>
          <w:p w:rsidR="00EE7870" w:rsidRPr="007206EB" w:rsidRDefault="00EE7870" w:rsidP="00DA50AA">
            <w:pPr>
              <w:suppressAutoHyphens w:val="0"/>
              <w:rPr>
                <w:color w:val="auto"/>
                <w:sz w:val="18"/>
                <w:szCs w:val="18"/>
                <w:lang w:val="en-IN" w:eastAsia="en-IN"/>
              </w:rPr>
            </w:pPr>
          </w:p>
        </w:tc>
        <w:tc>
          <w:tcPr>
            <w:tcW w:w="544" w:type="pct"/>
            <w:shd w:val="clear" w:color="auto" w:fill="D9D9D9" w:themeFill="background1" w:themeFillShade="D9"/>
            <w:noWrap/>
            <w:hideMark/>
          </w:tcPr>
          <w:p w:rsidR="00DB5806" w:rsidRPr="007206EB" w:rsidRDefault="00DB5806" w:rsidP="00DA50AA">
            <w:pPr>
              <w:suppressAutoHyphens w:val="0"/>
              <w:rPr>
                <w:color w:val="auto"/>
                <w:sz w:val="18"/>
                <w:szCs w:val="18"/>
                <w:lang w:val="en-IN" w:eastAsia="en-IN"/>
              </w:rPr>
            </w:pPr>
            <w:r w:rsidRPr="007206EB">
              <w:rPr>
                <w:color w:val="auto"/>
                <w:sz w:val="18"/>
                <w:szCs w:val="18"/>
                <w:lang w:val="en-IN" w:eastAsia="en-IN"/>
              </w:rPr>
              <w:t>Yes</w:t>
            </w:r>
            <w:r w:rsidRPr="007206EB">
              <w:rPr>
                <w:bCs/>
                <w:sz w:val="18"/>
                <w:szCs w:val="18"/>
                <w:lang w:eastAsia="en-IN"/>
              </w:rPr>
              <w:t>(when status is ‘Success’)</w:t>
            </w:r>
          </w:p>
        </w:tc>
        <w:tc>
          <w:tcPr>
            <w:tcW w:w="656" w:type="pct"/>
            <w:shd w:val="clear" w:color="auto" w:fill="D9D9D9" w:themeFill="background1" w:themeFillShade="D9"/>
            <w:noWrap/>
            <w:hideMark/>
          </w:tcPr>
          <w:p w:rsidR="00DB5806" w:rsidRPr="007206EB" w:rsidRDefault="00DB5806" w:rsidP="00DA50AA">
            <w:pPr>
              <w:suppressAutoHyphens w:val="0"/>
              <w:rPr>
                <w:color w:val="auto"/>
                <w:sz w:val="18"/>
                <w:szCs w:val="18"/>
                <w:lang w:val="en-IN" w:eastAsia="en-IN"/>
              </w:rPr>
            </w:pPr>
            <w:r w:rsidRPr="007206EB">
              <w:rPr>
                <w:color w:val="auto"/>
                <w:sz w:val="18"/>
                <w:szCs w:val="18"/>
                <w:lang w:val="en-IN" w:eastAsia="en-IN"/>
              </w:rPr>
              <w:t>Yes</w:t>
            </w:r>
          </w:p>
        </w:tc>
        <w:tc>
          <w:tcPr>
            <w:tcW w:w="1857" w:type="pct"/>
            <w:shd w:val="clear" w:color="auto" w:fill="D9D9D9" w:themeFill="background1" w:themeFillShade="D9"/>
            <w:noWrap/>
            <w:hideMark/>
          </w:tcPr>
          <w:p w:rsidR="00DB5806" w:rsidRPr="007206EB" w:rsidRDefault="00DB5806" w:rsidP="00DA50AA">
            <w:pPr>
              <w:suppressAutoHyphens w:val="0"/>
              <w:rPr>
                <w:color w:val="auto"/>
                <w:sz w:val="18"/>
                <w:szCs w:val="18"/>
                <w:lang w:val="en-IN" w:eastAsia="en-IN"/>
              </w:rPr>
            </w:pPr>
            <w:r w:rsidRPr="007206EB">
              <w:rPr>
                <w:color w:val="auto"/>
                <w:sz w:val="18"/>
                <w:szCs w:val="18"/>
                <w:lang w:eastAsia="en-IN"/>
              </w:rPr>
              <w:t>Transactions Time will be in format of  ‘YYYY-mm-dd HH:mm:ss.000000’</w:t>
            </w:r>
          </w:p>
        </w:tc>
      </w:tr>
      <w:tr w:rsidR="00DB5806" w:rsidRPr="007206EB" w:rsidTr="00DB5806">
        <w:trPr>
          <w:trHeight w:val="597"/>
        </w:trPr>
        <w:tc>
          <w:tcPr>
            <w:tcW w:w="649" w:type="pct"/>
            <w:shd w:val="clear" w:color="auto" w:fill="D9D9D9" w:themeFill="background1" w:themeFillShade="D9"/>
            <w:hideMark/>
          </w:tcPr>
          <w:p w:rsidR="00DB5806" w:rsidRPr="007206EB" w:rsidRDefault="00DB5806" w:rsidP="00DA50AA">
            <w:pPr>
              <w:suppressAutoHyphens w:val="0"/>
              <w:rPr>
                <w:color w:val="auto"/>
                <w:sz w:val="18"/>
                <w:szCs w:val="18"/>
                <w:lang w:val="en-IN" w:eastAsia="en-IN"/>
              </w:rPr>
            </w:pPr>
            <w:r w:rsidRPr="007206EB">
              <w:rPr>
                <w:color w:val="auto"/>
                <w:sz w:val="18"/>
                <w:szCs w:val="18"/>
                <w:lang w:val="en-IN" w:eastAsia="en-IN"/>
              </w:rPr>
              <w:t>Signature</w:t>
            </w:r>
          </w:p>
        </w:tc>
        <w:tc>
          <w:tcPr>
            <w:tcW w:w="898" w:type="pct"/>
            <w:shd w:val="clear" w:color="auto" w:fill="D9D9D9" w:themeFill="background1" w:themeFillShade="D9"/>
            <w:hideMark/>
          </w:tcPr>
          <w:p w:rsidR="00DB5806" w:rsidRPr="007206EB" w:rsidRDefault="00DB5806" w:rsidP="003670EC">
            <w:pPr>
              <w:suppressAutoHyphens w:val="0"/>
              <w:rPr>
                <w:sz w:val="18"/>
                <w:szCs w:val="18"/>
                <w:lang w:val="en-IN" w:eastAsia="en-IN"/>
              </w:rPr>
            </w:pPr>
            <w:r w:rsidRPr="007206EB">
              <w:rPr>
                <w:bCs/>
                <w:sz w:val="18"/>
                <w:szCs w:val="18"/>
                <w:lang w:eastAsia="en-IN"/>
              </w:rPr>
              <w:t>Field will accept only alphanumeric values</w:t>
            </w:r>
          </w:p>
        </w:tc>
        <w:tc>
          <w:tcPr>
            <w:tcW w:w="395" w:type="pct"/>
            <w:shd w:val="clear" w:color="auto" w:fill="D9D9D9" w:themeFill="background1" w:themeFillShade="D9"/>
            <w:hideMark/>
          </w:tcPr>
          <w:p w:rsidR="00DB5806" w:rsidRPr="007206EB" w:rsidRDefault="00DB5806" w:rsidP="00DA50AA">
            <w:pPr>
              <w:suppressAutoHyphens w:val="0"/>
              <w:rPr>
                <w:sz w:val="18"/>
                <w:szCs w:val="18"/>
                <w:lang w:val="en-IN" w:eastAsia="en-IN"/>
              </w:rPr>
            </w:pPr>
            <w:r w:rsidRPr="007206EB">
              <w:rPr>
                <w:sz w:val="18"/>
                <w:szCs w:val="18"/>
                <w:lang w:val="en-IN" w:eastAsia="en-IN"/>
              </w:rPr>
              <w:t xml:space="preserve">No Maximum length defined </w:t>
            </w:r>
          </w:p>
        </w:tc>
        <w:tc>
          <w:tcPr>
            <w:tcW w:w="544" w:type="pct"/>
            <w:shd w:val="clear" w:color="auto" w:fill="D9D9D9" w:themeFill="background1" w:themeFillShade="D9"/>
            <w:hideMark/>
          </w:tcPr>
          <w:p w:rsidR="00DB5806" w:rsidRPr="007206EB" w:rsidRDefault="00DB5806" w:rsidP="00DA50AA">
            <w:pPr>
              <w:suppressAutoHyphens w:val="0"/>
              <w:rPr>
                <w:sz w:val="18"/>
                <w:szCs w:val="18"/>
                <w:lang w:val="en-IN" w:eastAsia="en-IN"/>
              </w:rPr>
            </w:pPr>
            <w:r w:rsidRPr="007206EB">
              <w:rPr>
                <w:bCs/>
                <w:sz w:val="18"/>
                <w:szCs w:val="18"/>
                <w:lang w:eastAsia="en-IN"/>
              </w:rPr>
              <w:t>Yes(when status is ‘Success’/Failure)</w:t>
            </w:r>
          </w:p>
        </w:tc>
        <w:tc>
          <w:tcPr>
            <w:tcW w:w="656" w:type="pct"/>
            <w:shd w:val="clear" w:color="auto" w:fill="D9D9D9" w:themeFill="background1" w:themeFillShade="D9"/>
            <w:hideMark/>
          </w:tcPr>
          <w:p w:rsidR="00DB5806" w:rsidRPr="007206EB" w:rsidRDefault="00DB5806" w:rsidP="00DA50AA">
            <w:pPr>
              <w:suppressAutoHyphens w:val="0"/>
              <w:rPr>
                <w:b/>
                <w:bCs/>
                <w:sz w:val="18"/>
                <w:szCs w:val="18"/>
                <w:lang w:val="en-IN" w:eastAsia="en-IN"/>
              </w:rPr>
            </w:pPr>
            <w:r w:rsidRPr="007206EB">
              <w:rPr>
                <w:color w:val="000000"/>
                <w:sz w:val="18"/>
                <w:szCs w:val="18"/>
                <w:lang w:eastAsia="en-IN"/>
              </w:rPr>
              <w:t>Yes</w:t>
            </w:r>
          </w:p>
        </w:tc>
        <w:tc>
          <w:tcPr>
            <w:tcW w:w="1857" w:type="pct"/>
            <w:shd w:val="clear" w:color="auto" w:fill="D9D9D9" w:themeFill="background1" w:themeFillShade="D9"/>
            <w:hideMark/>
          </w:tcPr>
          <w:p w:rsidR="00DB5806" w:rsidRPr="007206EB" w:rsidRDefault="00DB5806" w:rsidP="00DA50AA">
            <w:pPr>
              <w:suppressAutoHyphens w:val="0"/>
              <w:rPr>
                <w:color w:val="000000"/>
                <w:sz w:val="18"/>
                <w:szCs w:val="18"/>
                <w:lang w:val="en-IN" w:eastAsia="en-IN"/>
              </w:rPr>
            </w:pPr>
            <w:r>
              <w:rPr>
                <w:color w:val="000000"/>
                <w:sz w:val="18"/>
                <w:szCs w:val="18"/>
                <w:lang w:eastAsia="en-IN"/>
              </w:rPr>
              <w:t>Signature</w:t>
            </w:r>
          </w:p>
        </w:tc>
      </w:tr>
    </w:tbl>
    <w:p w:rsidR="00923A9B" w:rsidRPr="007206EB" w:rsidRDefault="00923A9B" w:rsidP="002527D9">
      <w:pPr>
        <w:rPr>
          <w:b/>
          <w:bCs/>
          <w:i/>
          <w:iCs/>
          <w:sz w:val="18"/>
          <w:szCs w:val="18"/>
        </w:rPr>
      </w:pPr>
    </w:p>
    <w:p w:rsidR="00A61B86" w:rsidRPr="006D148A" w:rsidRDefault="00D722F3" w:rsidP="00A61B86">
      <w:pPr>
        <w:pStyle w:val="Heading2"/>
        <w:numPr>
          <w:ilvl w:val="1"/>
          <w:numId w:val="1"/>
        </w:numPr>
        <w:rPr>
          <w:rFonts w:ascii="Times New Roman" w:hAnsi="Times New Roman" w:cs="Times New Roman"/>
          <w:sz w:val="24"/>
          <w:szCs w:val="24"/>
        </w:rPr>
      </w:pPr>
      <w:r w:rsidRPr="006D148A">
        <w:rPr>
          <w:rFonts w:ascii="Times New Roman" w:hAnsi="Times New Roman" w:cs="Times New Roman"/>
          <w:sz w:val="24"/>
          <w:szCs w:val="24"/>
        </w:rPr>
        <w:t xml:space="preserve">Success- </w:t>
      </w:r>
      <w:r w:rsidR="00A61B86" w:rsidRPr="006D148A">
        <w:rPr>
          <w:rFonts w:ascii="Times New Roman" w:hAnsi="Times New Roman" w:cs="Times New Roman"/>
          <w:sz w:val="24"/>
          <w:szCs w:val="24"/>
        </w:rPr>
        <w:t>Sample Reques</w:t>
      </w:r>
      <w:r w:rsidRPr="006D148A">
        <w:rPr>
          <w:rFonts w:ascii="Times New Roman" w:hAnsi="Times New Roman" w:cs="Times New Roman"/>
          <w:sz w:val="24"/>
          <w:szCs w:val="24"/>
        </w:rPr>
        <w:t>t and Response</w:t>
      </w:r>
    </w:p>
    <w:p w:rsidR="00D722F3" w:rsidRDefault="00D722F3" w:rsidP="00A61B86">
      <w:pPr>
        <w:pStyle w:val="ListParagraph"/>
        <w:numPr>
          <w:ilvl w:val="0"/>
          <w:numId w:val="1"/>
        </w:numPr>
        <w:rPr>
          <w:i/>
          <w:color w:val="FF0000"/>
          <w:sz w:val="18"/>
          <w:szCs w:val="18"/>
        </w:rPr>
      </w:pPr>
    </w:p>
    <w:tbl>
      <w:tblPr>
        <w:tblStyle w:val="TableGrid"/>
        <w:tblW w:w="11766" w:type="dxa"/>
        <w:tblInd w:w="-1452" w:type="dxa"/>
        <w:tblLook w:val="04A0" w:firstRow="1" w:lastRow="0" w:firstColumn="1" w:lastColumn="0" w:noHBand="0" w:noVBand="1"/>
      </w:tblPr>
      <w:tblGrid>
        <w:gridCol w:w="6380"/>
        <w:gridCol w:w="5386"/>
      </w:tblGrid>
      <w:tr w:rsidR="00AD53DB" w:rsidTr="001F2347">
        <w:tc>
          <w:tcPr>
            <w:tcW w:w="6380" w:type="dxa"/>
            <w:shd w:val="clear" w:color="auto" w:fill="17365D" w:themeFill="text2" w:themeFillShade="BF"/>
          </w:tcPr>
          <w:p w:rsidR="00AD53DB" w:rsidRPr="006F6DC2" w:rsidRDefault="006F6DC2" w:rsidP="00A61B86">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5386" w:type="dxa"/>
            <w:shd w:val="clear" w:color="auto" w:fill="17365D" w:themeFill="text2" w:themeFillShade="BF"/>
          </w:tcPr>
          <w:p w:rsidR="00AD53DB" w:rsidRPr="006F6DC2" w:rsidRDefault="006F6DC2" w:rsidP="00A61B86">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AD53DB" w:rsidTr="001F2347">
        <w:tc>
          <w:tcPr>
            <w:tcW w:w="6380" w:type="dxa"/>
            <w:shd w:val="clear" w:color="auto" w:fill="D9D9D9" w:themeFill="background1" w:themeFillShade="D9"/>
          </w:tcPr>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"Header":{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"TranID":"0001",</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"Corp_ID":"</w:t>
            </w:r>
            <w:r w:rsidR="008F3A88">
              <w:rPr>
                <w:color w:val="auto"/>
                <w:sz w:val="18"/>
                <w:szCs w:val="18"/>
              </w:rPr>
              <w:t>CorpID</w:t>
            </w:r>
            <w:r w:rsidRPr="00605617">
              <w:rPr>
                <w:color w:val="auto"/>
                <w:sz w:val="18"/>
                <w:szCs w:val="18"/>
              </w:rPr>
              <w:t>",</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"Maker_ID":"",</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"Checker_ID":"",</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"Approver_ID":""</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"Body":{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"Ben_IFSC":"CBIN0R10001",</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"Ben_Acct_No":"1256905",</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"Ben_Name":"KRALIYET WELLNESS OPC PRIVATE LIMITED",</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"Ben_Address":"N5-10 IRC VILLAGE NAYAPALLI",</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"Ben_State":"Orissa",</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"Ben_City":"Bhubaneswar",</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"Ben_PinCd":"751015",</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"Ben_DOB":"1989-04-11",</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"Ben_BankName":"Kotak Mahindra Bank",</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"Ben_BankCd":"176",</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"Ben_BranchCd":"00156",</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"Ben_Email":"satyajeetb2@gmail.com",</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"Ben_Mobile":"9658065598",</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"Ben_TrnParticulars":"abc",</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"Ben_PartTrnRmks":"abc",</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"Issue_BranchCd":"0075",</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"Ben_PAN":"AAGCK0479A",</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"Ben_UID":"",</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"Seller_Code":"001",</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"Mode_of_Pay":{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"NEFT":{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"YN":"Y",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"Limit":{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"Daily":"5000",</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lastRenderedPageBreak/>
              <w:t xml:space="preserve">      "Weekly":"35000",</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"Monthly":"105000"</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"RTGS":{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"YN":"Y",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"Limit":{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"Daily":"",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"Weekly":"",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"Monthly":""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"DD":{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"YN":"Y",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"Limit":{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"Daily":"",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"Weekly":"",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"Monthly":""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"FT":{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"YN":"Y",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"Limit":{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"Daily":"",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"Weekly":"",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"Monthly":""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"IMPS":{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"YN":"Y",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"Limit":{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"Daily":"",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"Weekly":"",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"Monthly":""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"Bene_Type":"Private/Public Ltd Co/One Person Company",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"Ben_SettlementTerms":"",</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"Ben_CommercialTerms":"",</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"KYC_Document":[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"KYC_Doc_Id":"55555",</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"KYC_Doc_Name":"PAN Card",</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"KYC_Doc_Type":"POI",</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"KYC_Doc_Format":"PDF",</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"KYC_Doc_Content":"abc"</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t>
            </w:r>
          </w:p>
          <w:p w:rsidR="00605617" w:rsidRPr="00605617" w:rsidRDefault="00605617" w:rsidP="008F3A88">
            <w:pPr>
              <w:shd w:val="clear" w:color="auto" w:fill="D9D9D9" w:themeFill="background1" w:themeFillShade="D9"/>
              <w:rPr>
                <w:color w:val="auto"/>
                <w:sz w:val="18"/>
                <w:szCs w:val="18"/>
              </w:rPr>
            </w:pP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"Ben_Action":"0",</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"Nodal_Flag":"N",</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"Ben_ID":""</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 xml:space="preserve">  "Signature":{  </w:t>
            </w:r>
          </w:p>
          <w:p w:rsidR="00CD0773" w:rsidRDefault="00CD0773" w:rsidP="008F3A88">
            <w:pPr>
              <w:shd w:val="clear" w:color="auto" w:fill="D9D9D9" w:themeFill="background1" w:themeFillShade="D9"/>
              <w:rPr>
                <w:color w:val="auto"/>
                <w:sz w:val="18"/>
                <w:szCs w:val="18"/>
              </w:rPr>
            </w:pPr>
            <w:r>
              <w:rPr>
                <w:color w:val="auto"/>
                <w:sz w:val="18"/>
                <w:szCs w:val="18"/>
              </w:rPr>
              <w:t xml:space="preserve">     "Signature":"Signature001” </w:t>
            </w:r>
          </w:p>
          <w:p w:rsidR="00605617" w:rsidRPr="00605617" w:rsidRDefault="00605617" w:rsidP="008F3A88">
            <w:pPr>
              <w:shd w:val="clear" w:color="auto" w:fill="D9D9D9" w:themeFill="background1" w:themeFillShade="D9"/>
              <w:rPr>
                <w:color w:val="auto"/>
                <w:sz w:val="18"/>
                <w:szCs w:val="18"/>
              </w:rPr>
            </w:pPr>
            <w:r w:rsidRPr="00605617">
              <w:rPr>
                <w:color w:val="auto"/>
                <w:sz w:val="18"/>
                <w:szCs w:val="18"/>
              </w:rPr>
              <w:t>}</w:t>
            </w:r>
          </w:p>
          <w:p w:rsidR="00605617" w:rsidRPr="00605617" w:rsidRDefault="00CD0773" w:rsidP="00605617">
            <w:pPr>
              <w:rPr>
                <w:color w:val="auto"/>
                <w:sz w:val="18"/>
                <w:szCs w:val="18"/>
              </w:rPr>
            </w:pPr>
            <w:r>
              <w:rPr>
                <w:color w:val="auto"/>
                <w:sz w:val="18"/>
                <w:szCs w:val="18"/>
              </w:rPr>
              <w:t xml:space="preserve"> </w:t>
            </w:r>
            <w:r w:rsidR="00605617" w:rsidRPr="00605617">
              <w:rPr>
                <w:color w:val="auto"/>
                <w:sz w:val="18"/>
                <w:szCs w:val="18"/>
              </w:rPr>
              <w:t>}</w:t>
            </w:r>
          </w:p>
          <w:p w:rsidR="00AD53DB" w:rsidRDefault="00605617" w:rsidP="00605617">
            <w:pPr>
              <w:rPr>
                <w:i/>
                <w:color w:val="FF0000"/>
                <w:sz w:val="18"/>
                <w:szCs w:val="18"/>
              </w:rPr>
            </w:pPr>
            <w:r w:rsidRPr="00605617">
              <w:rPr>
                <w:color w:val="auto"/>
                <w:sz w:val="18"/>
                <w:szCs w:val="18"/>
              </w:rPr>
              <w:t>}</w:t>
            </w:r>
          </w:p>
        </w:tc>
        <w:tc>
          <w:tcPr>
            <w:tcW w:w="5386" w:type="dxa"/>
            <w:shd w:val="clear" w:color="auto" w:fill="D9D9D9" w:themeFill="background1" w:themeFillShade="D9"/>
          </w:tcPr>
          <w:p w:rsidR="00AD53DB" w:rsidRPr="00900604" w:rsidRDefault="00AD53DB" w:rsidP="00AD53DB">
            <w:pPr>
              <w:rPr>
                <w:color w:val="000000"/>
                <w:sz w:val="18"/>
                <w:szCs w:val="18"/>
              </w:rPr>
            </w:pPr>
            <w:r w:rsidRPr="00900604">
              <w:rPr>
                <w:color w:val="000000"/>
                <w:sz w:val="18"/>
                <w:szCs w:val="18"/>
              </w:rPr>
              <w:lastRenderedPageBreak/>
              <w:t>{</w:t>
            </w:r>
            <w:r w:rsidRPr="00900604">
              <w:rPr>
                <w:color w:val="000000"/>
                <w:sz w:val="18"/>
                <w:szCs w:val="18"/>
              </w:rPr>
              <w:br/>
              <w:t xml:space="preserve"> "Header": {</w:t>
            </w:r>
            <w:r w:rsidRPr="00900604">
              <w:rPr>
                <w:color w:val="000000"/>
                <w:sz w:val="18"/>
                <w:szCs w:val="18"/>
              </w:rPr>
              <w:br/>
              <w:t xml:space="preserve">  "TranID": "</w:t>
            </w:r>
            <w:r w:rsidR="008F3A88">
              <w:rPr>
                <w:color w:val="000000"/>
                <w:sz w:val="18"/>
                <w:szCs w:val="18"/>
              </w:rPr>
              <w:t>001</w:t>
            </w:r>
            <w:r w:rsidRPr="00900604">
              <w:rPr>
                <w:color w:val="000000"/>
                <w:sz w:val="18"/>
                <w:szCs w:val="18"/>
              </w:rPr>
              <w:t>",</w:t>
            </w:r>
            <w:r w:rsidRPr="00900604">
              <w:rPr>
                <w:color w:val="000000"/>
                <w:sz w:val="18"/>
                <w:szCs w:val="18"/>
              </w:rPr>
              <w:br/>
              <w:t xml:space="preserve">  "Corp_ID": "CorpID",</w:t>
            </w:r>
            <w:r w:rsidRPr="00900604">
              <w:rPr>
                <w:color w:val="000000"/>
                <w:sz w:val="18"/>
                <w:szCs w:val="18"/>
              </w:rPr>
              <w:br/>
              <w:t xml:space="preserve">  "Maker_ID": "",</w:t>
            </w:r>
            <w:r w:rsidRPr="00900604">
              <w:rPr>
                <w:color w:val="000000"/>
                <w:sz w:val="18"/>
                <w:szCs w:val="18"/>
              </w:rPr>
              <w:br/>
              <w:t xml:space="preserve">  "Checker_ID": "",</w:t>
            </w:r>
            <w:r w:rsidRPr="00900604">
              <w:rPr>
                <w:color w:val="000000"/>
                <w:sz w:val="18"/>
                <w:szCs w:val="18"/>
              </w:rPr>
              <w:br/>
              <w:t xml:space="preserve">  "Approver_ID": ""</w:t>
            </w:r>
            <w:r w:rsidRPr="00900604">
              <w:rPr>
                <w:color w:val="000000"/>
                <w:sz w:val="18"/>
                <w:szCs w:val="18"/>
              </w:rPr>
              <w:br/>
              <w:t xml:space="preserve"> },</w:t>
            </w:r>
            <w:r w:rsidRPr="00900604">
              <w:rPr>
                <w:color w:val="000000"/>
                <w:sz w:val="18"/>
                <w:szCs w:val="18"/>
              </w:rPr>
              <w:br/>
              <w:t xml:space="preserve"> "Body": {</w:t>
            </w:r>
            <w:r w:rsidRPr="00900604">
              <w:rPr>
                <w:color w:val="000000"/>
                <w:sz w:val="18"/>
                <w:szCs w:val="18"/>
              </w:rPr>
              <w:br/>
              <w:t xml:space="preserve">  "Status": "Success",</w:t>
            </w:r>
            <w:r w:rsidRPr="00900604">
              <w:rPr>
                <w:color w:val="000000"/>
                <w:sz w:val="18"/>
                <w:szCs w:val="18"/>
              </w:rPr>
              <w:br/>
              <w:t xml:space="preserve">  "Ben_Id": "BENCORP10064 ",</w:t>
            </w:r>
            <w:r w:rsidRPr="00900604">
              <w:rPr>
                <w:color w:val="000000"/>
                <w:sz w:val="18"/>
                <w:szCs w:val="18"/>
              </w:rPr>
              <w:br/>
              <w:t xml:space="preserve">  "Corp_Name”: "RED CHILLI",</w:t>
            </w:r>
            <w:r w:rsidRPr="00900604">
              <w:rPr>
                <w:color w:val="000000"/>
                <w:sz w:val="18"/>
                <w:szCs w:val="18"/>
              </w:rPr>
              <w:br/>
              <w:t xml:space="preserve">  "Ben_Name": "Beneficiary name",</w:t>
            </w:r>
            <w:r w:rsidRPr="00900604">
              <w:rPr>
                <w:color w:val="000000"/>
                <w:sz w:val="18"/>
                <w:szCs w:val="18"/>
              </w:rPr>
              <w:br/>
              <w:t xml:space="preserve">  "Remarks"</w:t>
            </w:r>
            <w:r w:rsidR="000544A0">
              <w:rPr>
                <w:color w:val="000000"/>
                <w:sz w:val="18"/>
                <w:szCs w:val="18"/>
              </w:rPr>
              <w:t>: "NODAL",</w:t>
            </w:r>
            <w:r w:rsidR="000544A0">
              <w:rPr>
                <w:color w:val="000000"/>
                <w:sz w:val="18"/>
                <w:szCs w:val="18"/>
              </w:rPr>
              <w:br/>
              <w:t xml:space="preserve">  "Ref_No": "BEN</w:t>
            </w:r>
            <w:r w:rsidRPr="00900604">
              <w:rPr>
                <w:color w:val="000000"/>
                <w:sz w:val="18"/>
                <w:szCs w:val="18"/>
              </w:rPr>
              <w:t>1489045502008",</w:t>
            </w:r>
            <w:r w:rsidRPr="00900604">
              <w:rPr>
                <w:color w:val="000000"/>
                <w:sz w:val="18"/>
                <w:szCs w:val="18"/>
              </w:rPr>
              <w:br/>
              <w:t xml:space="preserve">  "Txn_Time": "2017-03-09 13:15:08.259481"</w:t>
            </w:r>
            <w:r w:rsidRPr="00900604">
              <w:rPr>
                <w:color w:val="000000"/>
                <w:sz w:val="18"/>
                <w:szCs w:val="18"/>
              </w:rPr>
              <w:br/>
              <w:t xml:space="preserve"> },</w:t>
            </w:r>
            <w:r w:rsidRPr="00900604">
              <w:rPr>
                <w:color w:val="000000"/>
                <w:sz w:val="18"/>
                <w:szCs w:val="18"/>
              </w:rPr>
              <w:br/>
              <w:t xml:space="preserve"> "Signature": {</w:t>
            </w:r>
            <w:r w:rsidRPr="00900604">
              <w:rPr>
                <w:color w:val="000000"/>
                <w:sz w:val="18"/>
                <w:szCs w:val="18"/>
              </w:rPr>
              <w:br/>
              <w:t xml:space="preserve">  "Signature": "Signature001"</w:t>
            </w:r>
            <w:r w:rsidRPr="00900604">
              <w:rPr>
                <w:color w:val="000000"/>
                <w:sz w:val="18"/>
                <w:szCs w:val="18"/>
              </w:rPr>
              <w:br/>
              <w:t xml:space="preserve"> }</w:t>
            </w:r>
            <w:r w:rsidRPr="00900604">
              <w:rPr>
                <w:color w:val="000000"/>
                <w:sz w:val="18"/>
                <w:szCs w:val="18"/>
              </w:rPr>
              <w:br/>
              <w:t>}</w:t>
            </w:r>
          </w:p>
          <w:p w:rsidR="00AD53DB" w:rsidRDefault="00AD53DB" w:rsidP="00A61B86">
            <w:pPr>
              <w:pStyle w:val="ListParagraph"/>
              <w:numPr>
                <w:ilvl w:val="0"/>
                <w:numId w:val="1"/>
              </w:numPr>
              <w:ind w:left="0" w:firstLine="0"/>
              <w:rPr>
                <w:i/>
                <w:color w:val="FF0000"/>
                <w:sz w:val="18"/>
                <w:szCs w:val="18"/>
              </w:rPr>
            </w:pPr>
          </w:p>
        </w:tc>
      </w:tr>
    </w:tbl>
    <w:p w:rsidR="00D722F3" w:rsidRDefault="00D722F3" w:rsidP="00A61B86">
      <w:pPr>
        <w:pStyle w:val="ListParagraph"/>
        <w:numPr>
          <w:ilvl w:val="0"/>
          <w:numId w:val="1"/>
        </w:numPr>
        <w:rPr>
          <w:i/>
          <w:color w:val="FF0000"/>
          <w:sz w:val="18"/>
          <w:szCs w:val="18"/>
        </w:rPr>
      </w:pPr>
    </w:p>
    <w:p w:rsidR="00D722F3" w:rsidRDefault="00D722F3" w:rsidP="00A61B86">
      <w:pPr>
        <w:pStyle w:val="ListParagraph"/>
        <w:numPr>
          <w:ilvl w:val="0"/>
          <w:numId w:val="1"/>
        </w:numPr>
        <w:rPr>
          <w:i/>
          <w:color w:val="FF0000"/>
          <w:sz w:val="18"/>
          <w:szCs w:val="18"/>
        </w:rPr>
      </w:pPr>
    </w:p>
    <w:p w:rsidR="00D722F3" w:rsidRDefault="00D722F3" w:rsidP="00A61B86">
      <w:pPr>
        <w:pStyle w:val="ListParagraph"/>
        <w:numPr>
          <w:ilvl w:val="0"/>
          <w:numId w:val="1"/>
        </w:numPr>
        <w:rPr>
          <w:i/>
          <w:color w:val="FF0000"/>
          <w:sz w:val="18"/>
          <w:szCs w:val="18"/>
        </w:rPr>
      </w:pPr>
    </w:p>
    <w:p w:rsidR="00D722F3" w:rsidRDefault="00D722F3" w:rsidP="00A61B86">
      <w:pPr>
        <w:pStyle w:val="ListParagraph"/>
        <w:numPr>
          <w:ilvl w:val="0"/>
          <w:numId w:val="1"/>
        </w:numPr>
        <w:rPr>
          <w:i/>
          <w:color w:val="FF0000"/>
          <w:sz w:val="18"/>
          <w:szCs w:val="18"/>
        </w:rPr>
      </w:pPr>
    </w:p>
    <w:p w:rsidR="00085DB4" w:rsidRPr="007206EB" w:rsidRDefault="00085DB4" w:rsidP="00085DB4">
      <w:pPr>
        <w:rPr>
          <w:i/>
          <w:color w:val="FF0000"/>
          <w:sz w:val="20"/>
          <w:szCs w:val="20"/>
        </w:rPr>
      </w:pPr>
    </w:p>
    <w:p w:rsidR="00085DB4" w:rsidRDefault="00FA0D64" w:rsidP="00085DB4">
      <w:pPr>
        <w:rPr>
          <w:b/>
          <w:i/>
          <w:sz w:val="22"/>
          <w:szCs w:val="22"/>
          <w:u w:val="single"/>
        </w:rPr>
      </w:pPr>
      <w:r w:rsidRPr="00B53DD5">
        <w:rPr>
          <w:b/>
          <w:i/>
          <w:sz w:val="22"/>
          <w:szCs w:val="22"/>
          <w:u w:val="single"/>
        </w:rPr>
        <w:t>Request and Response Sample for Schema Validation Failure</w:t>
      </w:r>
    </w:p>
    <w:p w:rsidR="00FA0D64" w:rsidRDefault="00FA0D64" w:rsidP="00085DB4">
      <w:pPr>
        <w:rPr>
          <w:b/>
          <w:i/>
          <w:sz w:val="22"/>
          <w:szCs w:val="22"/>
          <w:u w:val="single"/>
        </w:rPr>
      </w:pPr>
    </w:p>
    <w:tbl>
      <w:tblPr>
        <w:tblStyle w:val="TableGrid"/>
        <w:tblW w:w="6643" w:type="pct"/>
        <w:tblInd w:w="-1452" w:type="dxa"/>
        <w:tblLook w:val="04A0" w:firstRow="1" w:lastRow="0" w:firstColumn="1" w:lastColumn="0" w:noHBand="0" w:noVBand="1"/>
      </w:tblPr>
      <w:tblGrid>
        <w:gridCol w:w="2836"/>
        <w:gridCol w:w="4984"/>
        <w:gridCol w:w="3946"/>
      </w:tblGrid>
      <w:tr w:rsidR="001429BA" w:rsidTr="001429BA">
        <w:tc>
          <w:tcPr>
            <w:tcW w:w="1205" w:type="pct"/>
            <w:shd w:val="clear" w:color="auto" w:fill="17365D" w:themeFill="text2" w:themeFillShade="BF"/>
          </w:tcPr>
          <w:p w:rsidR="001429BA" w:rsidRPr="006F6DC2" w:rsidRDefault="001429BA" w:rsidP="001429BA">
            <w:pPr>
              <w:pStyle w:val="ListParagraph"/>
              <w:numPr>
                <w:ilvl w:val="0"/>
                <w:numId w:val="1"/>
              </w:numPr>
              <w:ind w:left="0" w:firstLine="0"/>
              <w:rPr>
                <w:b/>
                <w:color w:val="FFFFFF" w:themeColor="background1"/>
                <w:sz w:val="20"/>
                <w:szCs w:val="20"/>
              </w:rPr>
            </w:pPr>
          </w:p>
        </w:tc>
        <w:tc>
          <w:tcPr>
            <w:tcW w:w="2118" w:type="pct"/>
            <w:shd w:val="clear" w:color="auto" w:fill="17365D" w:themeFill="text2" w:themeFillShade="BF"/>
          </w:tcPr>
          <w:p w:rsidR="001429BA" w:rsidRPr="006F6DC2" w:rsidRDefault="001429BA" w:rsidP="001429BA">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1677" w:type="pct"/>
            <w:shd w:val="clear" w:color="auto" w:fill="17365D" w:themeFill="text2" w:themeFillShade="BF"/>
          </w:tcPr>
          <w:p w:rsidR="001429BA" w:rsidRPr="006F6DC2" w:rsidRDefault="001429BA" w:rsidP="001429BA">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1429BA" w:rsidTr="001429BA">
        <w:tc>
          <w:tcPr>
            <w:tcW w:w="1205" w:type="pct"/>
            <w:shd w:val="clear" w:color="auto" w:fill="D9D9D9" w:themeFill="background1" w:themeFillShade="D9"/>
          </w:tcPr>
          <w:p w:rsidR="001429BA" w:rsidRPr="00605617" w:rsidRDefault="001429BA" w:rsidP="007D1217">
            <w:pPr>
              <w:shd w:val="clear" w:color="auto" w:fill="D9D9D9" w:themeFill="background1" w:themeFillShade="D9"/>
              <w:rPr>
                <w:color w:val="auto"/>
                <w:sz w:val="18"/>
                <w:szCs w:val="18"/>
              </w:rPr>
            </w:pPr>
            <w:r w:rsidRPr="007D1217">
              <w:rPr>
                <w:b/>
                <w:color w:val="auto"/>
                <w:sz w:val="20"/>
                <w:szCs w:val="20"/>
              </w:rPr>
              <w:t>‘Schema Validation Failure’ when</w:t>
            </w:r>
            <w:r w:rsidR="007D1217">
              <w:rPr>
                <w:b/>
                <w:color w:val="auto"/>
                <w:sz w:val="20"/>
                <w:szCs w:val="20"/>
              </w:rPr>
              <w:t xml:space="preserve"> </w:t>
            </w:r>
            <w:r w:rsidRPr="007D1217">
              <w:rPr>
                <w:b/>
                <w:color w:val="auto"/>
                <w:sz w:val="20"/>
                <w:szCs w:val="20"/>
              </w:rPr>
              <w:t>Field length Limit exceeded</w:t>
            </w:r>
            <w:r w:rsidRPr="007D1217">
              <w:rPr>
                <w:b/>
                <w:color w:val="auto"/>
                <w:sz w:val="18"/>
                <w:szCs w:val="18"/>
              </w:rPr>
              <w:t xml:space="preserve"> </w:t>
            </w:r>
            <w:r>
              <w:rPr>
                <w:color w:val="auto"/>
                <w:sz w:val="18"/>
                <w:szCs w:val="18"/>
              </w:rPr>
              <w:t xml:space="preserve"> </w:t>
            </w:r>
          </w:p>
        </w:tc>
        <w:tc>
          <w:tcPr>
            <w:tcW w:w="2118" w:type="pct"/>
            <w:shd w:val="clear" w:color="auto" w:fill="D9D9D9" w:themeFill="background1" w:themeFillShade="D9"/>
          </w:tcPr>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"Header":{  </w:t>
            </w:r>
          </w:p>
          <w:p w:rsidR="001429BA" w:rsidRPr="00605617" w:rsidRDefault="001429BA" w:rsidP="001429BA">
            <w:pPr>
              <w:shd w:val="clear" w:color="auto" w:fill="D9D9D9" w:themeFill="background1" w:themeFillShade="D9"/>
              <w:rPr>
                <w:color w:val="auto"/>
                <w:sz w:val="18"/>
                <w:szCs w:val="18"/>
              </w:rPr>
            </w:pPr>
            <w:r w:rsidRPr="005D1D18">
              <w:rPr>
                <w:color w:val="auto"/>
                <w:sz w:val="18"/>
                <w:szCs w:val="18"/>
                <w:shd w:val="clear" w:color="auto" w:fill="FFC000"/>
              </w:rPr>
              <w:t>"TranID":"</w:t>
            </w:r>
            <w:r w:rsidR="007B1E20" w:rsidRPr="005D1D18">
              <w:rPr>
                <w:color w:val="auto"/>
                <w:sz w:val="18"/>
                <w:szCs w:val="18"/>
                <w:shd w:val="clear" w:color="auto" w:fill="FFC000"/>
              </w:rPr>
              <w:t>123456789012345678901</w:t>
            </w:r>
            <w:r w:rsidRPr="005D1D18">
              <w:rPr>
                <w:color w:val="auto"/>
                <w:sz w:val="18"/>
                <w:szCs w:val="18"/>
                <w:shd w:val="clear" w:color="auto" w:fill="FFC000"/>
              </w:rPr>
              <w:t>",</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"Corp_ID":"</w:t>
            </w:r>
            <w:r>
              <w:rPr>
                <w:color w:val="auto"/>
                <w:sz w:val="18"/>
                <w:szCs w:val="18"/>
              </w:rPr>
              <w:t>CorpID</w:t>
            </w:r>
            <w:r w:rsidRPr="00605617">
              <w:rPr>
                <w:color w:val="auto"/>
                <w:sz w:val="18"/>
                <w:szCs w:val="18"/>
              </w:rPr>
              <w:t>",</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"Maker_ID":"",</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"Checker_ID":"",</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"Approver_ID":""</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"Body":{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"Ben_IFSC":"CBIN0R10001",</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"Ben_Acct_No":"1256905",</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"Ben_Name":"KRALIYET WELLNESS OPC PRIVATE LIMITED",</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"Ben_Address":"N5-10 IRC VILLAGE NAYAPALLI",</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"Ben_State":"Orissa",</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"Ben_City":"Bhubaneswar",</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"Ben_PinCd":"751015",</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"Ben_DOB":"1989-04-11",</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"Ben_BankName":"Kotak Mahindra Bank",</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"Ben_BankCd":"176",</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"Ben_BranchCd":"00156",</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"Ben_Email":"satyajeetb2@gmail.com",</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"Ben_Mobile":"9658065598",</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"Ben_TrnParticulars":"abc",</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"Ben_PartTrnRmks":"abc",</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"Issue_BranchCd":"0075",</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"Ben_PAN":"AAGCK0479A",</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"Ben_UID":"",</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"Seller_Code":"001",</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"Mode_of_Pay":{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"NEFT":{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"YN":"Y",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"Limit":{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"Daily":"5000",</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"Weekly":"35000",</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"Monthly":"105000"</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"RTGS":{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"YN":"Y",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"Limit":{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"Daily":"",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"Weekly":"",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"Monthly":""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"DD":{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"YN":"Y",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"Limit":{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"Daily":"",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"Weekly":"",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"Monthly":""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lastRenderedPageBreak/>
              <w:t xml:space="preserve">"FT":{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"YN":"Y",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"Limit":{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"Daily":"",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"Weekly":"",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"Monthly":""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"IMPS":{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"YN":"Y",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"Limit":{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"Daily":"",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"Weekly":"",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"Monthly":""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"Bene_Type":"Private/Public Ltd Co/One Person Company",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"Ben_SettlementTerms":"",</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"Ben_CommercialTerms":"",</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"KYC_Document":[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"KYC_Doc_Id":"55555",</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"KYC_Doc_Name":"PAN Card",</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"KYC_Doc_Type":"POI",</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"KYC_Doc_Format":"PDF",</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"KYC_Doc_Content":"abc"</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t>
            </w:r>
          </w:p>
          <w:p w:rsidR="001429BA" w:rsidRPr="00605617" w:rsidRDefault="001429BA" w:rsidP="001429BA">
            <w:pPr>
              <w:shd w:val="clear" w:color="auto" w:fill="D9D9D9" w:themeFill="background1" w:themeFillShade="D9"/>
              <w:rPr>
                <w:color w:val="auto"/>
                <w:sz w:val="18"/>
                <w:szCs w:val="18"/>
              </w:rPr>
            </w:pP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"Ben_Action":"0",</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"Nodal_Flag":"N",</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"Ben_ID":""</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 xml:space="preserve">  "Signature":{  </w:t>
            </w:r>
          </w:p>
          <w:p w:rsidR="001429BA" w:rsidRDefault="001429BA" w:rsidP="001429BA">
            <w:pPr>
              <w:shd w:val="clear" w:color="auto" w:fill="D9D9D9" w:themeFill="background1" w:themeFillShade="D9"/>
              <w:rPr>
                <w:color w:val="auto"/>
                <w:sz w:val="18"/>
                <w:szCs w:val="18"/>
              </w:rPr>
            </w:pPr>
            <w:r>
              <w:rPr>
                <w:color w:val="auto"/>
                <w:sz w:val="18"/>
                <w:szCs w:val="18"/>
              </w:rPr>
              <w:t xml:space="preserve">     "Signature":"Signature001” </w:t>
            </w:r>
          </w:p>
          <w:p w:rsidR="001429BA" w:rsidRPr="00605617" w:rsidRDefault="001429BA" w:rsidP="001429BA">
            <w:pPr>
              <w:shd w:val="clear" w:color="auto" w:fill="D9D9D9" w:themeFill="background1" w:themeFillShade="D9"/>
              <w:rPr>
                <w:color w:val="auto"/>
                <w:sz w:val="18"/>
                <w:szCs w:val="18"/>
              </w:rPr>
            </w:pPr>
            <w:r w:rsidRPr="00605617">
              <w:rPr>
                <w:color w:val="auto"/>
                <w:sz w:val="18"/>
                <w:szCs w:val="18"/>
              </w:rPr>
              <w:t>}</w:t>
            </w:r>
          </w:p>
          <w:p w:rsidR="001429BA" w:rsidRPr="00605617" w:rsidRDefault="001429BA" w:rsidP="001429BA">
            <w:pPr>
              <w:rPr>
                <w:color w:val="auto"/>
                <w:sz w:val="18"/>
                <w:szCs w:val="18"/>
              </w:rPr>
            </w:pPr>
            <w:r>
              <w:rPr>
                <w:color w:val="auto"/>
                <w:sz w:val="18"/>
                <w:szCs w:val="18"/>
              </w:rPr>
              <w:t xml:space="preserve"> </w:t>
            </w:r>
            <w:r w:rsidRPr="00605617">
              <w:rPr>
                <w:color w:val="auto"/>
                <w:sz w:val="18"/>
                <w:szCs w:val="18"/>
              </w:rPr>
              <w:t>}</w:t>
            </w:r>
          </w:p>
          <w:p w:rsidR="001429BA" w:rsidRDefault="001429BA" w:rsidP="001429BA">
            <w:pPr>
              <w:rPr>
                <w:i/>
                <w:color w:val="FF0000"/>
                <w:sz w:val="18"/>
                <w:szCs w:val="18"/>
              </w:rPr>
            </w:pPr>
            <w:r w:rsidRPr="00605617">
              <w:rPr>
                <w:color w:val="auto"/>
                <w:sz w:val="18"/>
                <w:szCs w:val="18"/>
              </w:rPr>
              <w:t>}</w:t>
            </w:r>
          </w:p>
        </w:tc>
        <w:tc>
          <w:tcPr>
            <w:tcW w:w="1677" w:type="pct"/>
            <w:shd w:val="clear" w:color="auto" w:fill="D9D9D9" w:themeFill="background1" w:themeFillShade="D9"/>
          </w:tcPr>
          <w:p w:rsidR="001429BA" w:rsidRPr="007B1E20" w:rsidRDefault="001429BA" w:rsidP="001429BA">
            <w:pPr>
              <w:pStyle w:val="ListParagraph"/>
              <w:numPr>
                <w:ilvl w:val="0"/>
                <w:numId w:val="1"/>
              </w:numPr>
              <w:rPr>
                <w:color w:val="auto"/>
                <w:sz w:val="18"/>
                <w:szCs w:val="18"/>
              </w:rPr>
            </w:pPr>
            <w:r w:rsidRPr="007B1E20">
              <w:rPr>
                <w:color w:val="auto"/>
                <w:sz w:val="18"/>
                <w:szCs w:val="18"/>
              </w:rPr>
              <w:lastRenderedPageBreak/>
              <w:t>{"Beneficiary_Nodal_Account_Registration_Res": {</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"Header":    {</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"TranID": "123456789012345678901",</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"Corp_ID": "</w:t>
            </w:r>
            <w:r w:rsidR="007B1E20">
              <w:rPr>
                <w:color w:val="auto"/>
                <w:sz w:val="18"/>
                <w:szCs w:val="18"/>
              </w:rPr>
              <w:t>CorpID</w:t>
            </w:r>
            <w:r w:rsidRPr="007B1E20">
              <w:rPr>
                <w:color w:val="auto"/>
                <w:sz w:val="18"/>
                <w:szCs w:val="18"/>
              </w:rPr>
              <w:t>",</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"Maker_ID": "",</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"Checker_ID": "",</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"Approver_ID": ""</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"Body":    {</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"Status": "Failure",</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"Error_Cde": "ER002",</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"Error_Desc": "Schema Validation Failure"</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w:t>
            </w:r>
          </w:p>
          <w:p w:rsidR="001429BA" w:rsidRPr="007B1E20" w:rsidRDefault="001429BA" w:rsidP="001429BA">
            <w:pPr>
              <w:pStyle w:val="ListParagraph"/>
              <w:numPr>
                <w:ilvl w:val="0"/>
                <w:numId w:val="1"/>
              </w:numPr>
              <w:rPr>
                <w:color w:val="auto"/>
                <w:sz w:val="18"/>
                <w:szCs w:val="18"/>
              </w:rPr>
            </w:pPr>
            <w:r w:rsidRPr="007B1E20">
              <w:rPr>
                <w:color w:val="auto"/>
                <w:sz w:val="18"/>
                <w:szCs w:val="18"/>
              </w:rPr>
              <w:t xml:space="preserve">   "Signature": {"Signature": "Signature001"}</w:t>
            </w:r>
          </w:p>
          <w:p w:rsidR="001429BA" w:rsidRDefault="001429BA" w:rsidP="001429BA">
            <w:pPr>
              <w:pStyle w:val="ListParagraph"/>
              <w:numPr>
                <w:ilvl w:val="0"/>
                <w:numId w:val="1"/>
              </w:numPr>
              <w:rPr>
                <w:i/>
                <w:color w:val="FF0000"/>
                <w:sz w:val="18"/>
                <w:szCs w:val="18"/>
              </w:rPr>
            </w:pPr>
            <w:r w:rsidRPr="007B1E20">
              <w:rPr>
                <w:color w:val="auto"/>
                <w:sz w:val="18"/>
                <w:szCs w:val="18"/>
              </w:rPr>
              <w:t>}}</w:t>
            </w:r>
          </w:p>
        </w:tc>
      </w:tr>
    </w:tbl>
    <w:p w:rsidR="00FA0D64" w:rsidRDefault="00FA0D64" w:rsidP="00085DB4">
      <w:pPr>
        <w:rPr>
          <w:b/>
          <w:i/>
          <w:sz w:val="22"/>
          <w:szCs w:val="22"/>
          <w:u w:val="single"/>
        </w:rPr>
      </w:pPr>
    </w:p>
    <w:tbl>
      <w:tblPr>
        <w:tblStyle w:val="TableGrid"/>
        <w:tblW w:w="6643" w:type="pct"/>
        <w:tblInd w:w="-1452" w:type="dxa"/>
        <w:tblLook w:val="04A0" w:firstRow="1" w:lastRow="0" w:firstColumn="1" w:lastColumn="0" w:noHBand="0" w:noVBand="1"/>
      </w:tblPr>
      <w:tblGrid>
        <w:gridCol w:w="2836"/>
        <w:gridCol w:w="4984"/>
        <w:gridCol w:w="3946"/>
      </w:tblGrid>
      <w:tr w:rsidR="006E5625" w:rsidTr="00054F44">
        <w:tc>
          <w:tcPr>
            <w:tcW w:w="1205" w:type="pct"/>
            <w:shd w:val="clear" w:color="auto" w:fill="17365D" w:themeFill="text2" w:themeFillShade="BF"/>
          </w:tcPr>
          <w:p w:rsidR="006E5625" w:rsidRPr="006F6DC2" w:rsidRDefault="006E5625" w:rsidP="00054F44">
            <w:pPr>
              <w:pStyle w:val="ListParagraph"/>
              <w:numPr>
                <w:ilvl w:val="0"/>
                <w:numId w:val="1"/>
              </w:numPr>
              <w:ind w:left="0" w:firstLine="0"/>
              <w:rPr>
                <w:b/>
                <w:color w:val="FFFFFF" w:themeColor="background1"/>
                <w:sz w:val="20"/>
                <w:szCs w:val="20"/>
              </w:rPr>
            </w:pPr>
          </w:p>
        </w:tc>
        <w:tc>
          <w:tcPr>
            <w:tcW w:w="2118" w:type="pct"/>
            <w:shd w:val="clear" w:color="auto" w:fill="17365D" w:themeFill="text2" w:themeFillShade="BF"/>
          </w:tcPr>
          <w:p w:rsidR="006E5625" w:rsidRPr="006F6DC2" w:rsidRDefault="006E5625"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1677" w:type="pct"/>
            <w:shd w:val="clear" w:color="auto" w:fill="17365D" w:themeFill="text2" w:themeFillShade="BF"/>
          </w:tcPr>
          <w:p w:rsidR="006E5625" w:rsidRPr="006F6DC2" w:rsidRDefault="006E5625"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6E5625" w:rsidTr="00054F44">
        <w:tc>
          <w:tcPr>
            <w:tcW w:w="1205" w:type="pct"/>
            <w:shd w:val="clear" w:color="auto" w:fill="D9D9D9" w:themeFill="background1" w:themeFillShade="D9"/>
          </w:tcPr>
          <w:p w:rsidR="006E5625" w:rsidRPr="00605617" w:rsidRDefault="006E5625" w:rsidP="003545C0">
            <w:pPr>
              <w:shd w:val="clear" w:color="auto" w:fill="D9D9D9" w:themeFill="background1" w:themeFillShade="D9"/>
              <w:rPr>
                <w:color w:val="auto"/>
                <w:sz w:val="18"/>
                <w:szCs w:val="18"/>
              </w:rPr>
            </w:pPr>
            <w:r w:rsidRPr="003545C0">
              <w:rPr>
                <w:b/>
                <w:color w:val="auto"/>
                <w:sz w:val="20"/>
                <w:szCs w:val="20"/>
              </w:rPr>
              <w:t>‘Schema Validation Failure’ when</w:t>
            </w:r>
            <w:r w:rsidR="003545C0">
              <w:rPr>
                <w:b/>
                <w:color w:val="auto"/>
                <w:sz w:val="20"/>
                <w:szCs w:val="20"/>
              </w:rPr>
              <w:t xml:space="preserve"> </w:t>
            </w:r>
            <w:r w:rsidRPr="003545C0">
              <w:rPr>
                <w:b/>
                <w:color w:val="auto"/>
                <w:sz w:val="20"/>
                <w:szCs w:val="20"/>
              </w:rPr>
              <w:t>Any mandatory tag missing in the request</w:t>
            </w:r>
            <w:r w:rsidR="00773835" w:rsidRPr="003545C0">
              <w:rPr>
                <w:b/>
                <w:color w:val="auto"/>
                <w:sz w:val="20"/>
                <w:szCs w:val="20"/>
              </w:rPr>
              <w:t xml:space="preserve">. (In this sample request </w:t>
            </w:r>
            <w:r w:rsidR="00773835" w:rsidRPr="003545C0">
              <w:rPr>
                <w:b/>
                <w:color w:val="auto"/>
                <w:sz w:val="20"/>
                <w:szCs w:val="20"/>
                <w:shd w:val="clear" w:color="auto" w:fill="FFC000"/>
              </w:rPr>
              <w:t>Corp Id</w:t>
            </w:r>
            <w:r w:rsidR="00773835" w:rsidRPr="003545C0">
              <w:rPr>
                <w:b/>
                <w:color w:val="auto"/>
                <w:sz w:val="20"/>
                <w:szCs w:val="20"/>
              </w:rPr>
              <w:t xml:space="preserve"> tag missing)</w:t>
            </w:r>
            <w:r>
              <w:rPr>
                <w:color w:val="auto"/>
                <w:sz w:val="18"/>
                <w:szCs w:val="18"/>
              </w:rPr>
              <w:t xml:space="preserve"> </w:t>
            </w:r>
          </w:p>
        </w:tc>
        <w:tc>
          <w:tcPr>
            <w:tcW w:w="2118" w:type="pct"/>
            <w:shd w:val="clear" w:color="auto" w:fill="D9D9D9" w:themeFill="background1" w:themeFillShade="D9"/>
          </w:tcPr>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"Header":{  </w:t>
            </w:r>
          </w:p>
          <w:p w:rsidR="006E5625" w:rsidRPr="00605617" w:rsidRDefault="006E5625" w:rsidP="006E5625">
            <w:pPr>
              <w:rPr>
                <w:color w:val="auto"/>
                <w:sz w:val="18"/>
                <w:szCs w:val="18"/>
              </w:rPr>
            </w:pPr>
            <w:r w:rsidRPr="006E5625">
              <w:rPr>
                <w:color w:val="auto"/>
                <w:sz w:val="18"/>
                <w:szCs w:val="18"/>
              </w:rPr>
              <w:t>"TranID": "12345",</w:t>
            </w:r>
          </w:p>
          <w:p w:rsidR="006E5625" w:rsidRDefault="006E5625" w:rsidP="00054F44">
            <w:pPr>
              <w:shd w:val="clear" w:color="auto" w:fill="D9D9D9" w:themeFill="background1" w:themeFillShade="D9"/>
              <w:rPr>
                <w:color w:val="auto"/>
                <w:sz w:val="18"/>
                <w:szCs w:val="18"/>
              </w:rPr>
            </w:pP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"Maker_ID":"",</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"Checker_ID":"",</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"Approver_ID":""</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"Body":{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"Ben_IFSC":"CBIN0R10001",</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"Ben_Acct_No":"1256905",</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"Ben_Name":"KRALIYET WELLNESS OPC PRIVATE LIMITED",</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"Ben_Address":"N5-10 IRC VILLAGE NAYAPALLI",</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"Ben_State":"Orissa",</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"Ben_City":"Bhubaneswar",</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"Ben_PinCd":"751015",</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"Ben_DOB":"1989-04-11",</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"Ben_BankName":"Kotak Mahindra Bank",</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lastRenderedPageBreak/>
              <w:t>"Ben_BankCd":"176",</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"Ben_BranchCd":"00156",</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"Ben_Email":"satyajeetb2@gmail.com",</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"Ben_Mobile":"9658065598",</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"Ben_TrnParticulars":"abc",</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"Ben_PartTrnRmks":"abc",</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"Issue_BranchCd":"0075",</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"Ben_PAN":"AAGCK0479A",</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"Ben_UID":"",</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"Seller_Code":"001",</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"Mode_of_Pay":{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"NEFT":{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"YN":"Y",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"Limit":{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"Daily":"5000",</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"Weekly":"35000",</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"Monthly":"105000"</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"RTGS":{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"YN":"Y",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"Limit":{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"Daily":"",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"Weekly":"",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"Monthly":""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"DD":{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"YN":"Y",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"Limit":{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"Daily":"",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"Weekly":"",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"Monthly":""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"FT":{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"YN":"Y",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"Limit":{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"Daily":"",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"Weekly":"",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"Monthly":""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"IMPS":{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"YN":"Y",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"Limit":{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"Daily":"",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"Weekly":"",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"Monthly":""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"Bene_Type":"Private/Public Ltd Co/One Person Company",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"Ben_SettlementTerms":"",</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"Ben_CommercialTerms":"",</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"KYC_Document":[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"KYC_Doc_Id":"55555",</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"KYC_Doc_Name":"PAN Card",</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"KYC_Doc_Type":"POI",</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"KYC_Doc_Format":"PDF",</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"KYC_Doc_Content":"abc"</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lastRenderedPageBreak/>
              <w:t xml:space="preserve">      }</w:t>
            </w:r>
          </w:p>
          <w:p w:rsidR="006E5625" w:rsidRPr="00605617" w:rsidRDefault="006E5625" w:rsidP="00054F44">
            <w:pPr>
              <w:shd w:val="clear" w:color="auto" w:fill="D9D9D9" w:themeFill="background1" w:themeFillShade="D9"/>
              <w:rPr>
                <w:color w:val="auto"/>
                <w:sz w:val="18"/>
                <w:szCs w:val="18"/>
              </w:rPr>
            </w:pP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"Ben_Action":"0",</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"Nodal_Flag":"N",</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"Ben_ID":""</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 xml:space="preserve">  "Signature":{  </w:t>
            </w:r>
          </w:p>
          <w:p w:rsidR="006E5625" w:rsidRDefault="006E5625" w:rsidP="00054F44">
            <w:pPr>
              <w:shd w:val="clear" w:color="auto" w:fill="D9D9D9" w:themeFill="background1" w:themeFillShade="D9"/>
              <w:rPr>
                <w:color w:val="auto"/>
                <w:sz w:val="18"/>
                <w:szCs w:val="18"/>
              </w:rPr>
            </w:pPr>
            <w:r>
              <w:rPr>
                <w:color w:val="auto"/>
                <w:sz w:val="18"/>
                <w:szCs w:val="18"/>
              </w:rPr>
              <w:t xml:space="preserve">     "Signature":"Signature001” </w:t>
            </w:r>
          </w:p>
          <w:p w:rsidR="006E5625" w:rsidRPr="00605617" w:rsidRDefault="006E5625" w:rsidP="00054F44">
            <w:pPr>
              <w:shd w:val="clear" w:color="auto" w:fill="D9D9D9" w:themeFill="background1" w:themeFillShade="D9"/>
              <w:rPr>
                <w:color w:val="auto"/>
                <w:sz w:val="18"/>
                <w:szCs w:val="18"/>
              </w:rPr>
            </w:pPr>
            <w:r w:rsidRPr="00605617">
              <w:rPr>
                <w:color w:val="auto"/>
                <w:sz w:val="18"/>
                <w:szCs w:val="18"/>
              </w:rPr>
              <w:t>}</w:t>
            </w:r>
          </w:p>
          <w:p w:rsidR="006E5625" w:rsidRPr="00605617" w:rsidRDefault="006E5625" w:rsidP="00054F44">
            <w:pPr>
              <w:rPr>
                <w:color w:val="auto"/>
                <w:sz w:val="18"/>
                <w:szCs w:val="18"/>
              </w:rPr>
            </w:pPr>
            <w:r>
              <w:rPr>
                <w:color w:val="auto"/>
                <w:sz w:val="18"/>
                <w:szCs w:val="18"/>
              </w:rPr>
              <w:t xml:space="preserve"> </w:t>
            </w:r>
            <w:r w:rsidRPr="00605617">
              <w:rPr>
                <w:color w:val="auto"/>
                <w:sz w:val="18"/>
                <w:szCs w:val="18"/>
              </w:rPr>
              <w:t>}</w:t>
            </w:r>
          </w:p>
          <w:p w:rsidR="006E5625" w:rsidRDefault="006E5625" w:rsidP="00054F44">
            <w:pPr>
              <w:rPr>
                <w:i/>
                <w:color w:val="FF0000"/>
                <w:sz w:val="18"/>
                <w:szCs w:val="18"/>
              </w:rPr>
            </w:pPr>
            <w:r w:rsidRPr="00605617">
              <w:rPr>
                <w:color w:val="auto"/>
                <w:sz w:val="18"/>
                <w:szCs w:val="18"/>
              </w:rPr>
              <w:t>}</w:t>
            </w:r>
          </w:p>
        </w:tc>
        <w:tc>
          <w:tcPr>
            <w:tcW w:w="1677" w:type="pct"/>
            <w:shd w:val="clear" w:color="auto" w:fill="D9D9D9" w:themeFill="background1" w:themeFillShade="D9"/>
          </w:tcPr>
          <w:p w:rsidR="006E5625" w:rsidRPr="006E5625" w:rsidRDefault="006E5625" w:rsidP="006E5625">
            <w:pPr>
              <w:pStyle w:val="ListParagraph"/>
              <w:numPr>
                <w:ilvl w:val="0"/>
                <w:numId w:val="1"/>
              </w:numPr>
              <w:rPr>
                <w:color w:val="auto"/>
                <w:sz w:val="18"/>
                <w:szCs w:val="18"/>
              </w:rPr>
            </w:pPr>
            <w:r w:rsidRPr="006E5625">
              <w:rPr>
                <w:color w:val="auto"/>
                <w:sz w:val="18"/>
                <w:szCs w:val="18"/>
              </w:rPr>
              <w:lastRenderedPageBreak/>
              <w:t>{"Beneficiary_Nodal_Account_Registration_Res": {</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"Header":    {</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"TranID": "12345",</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"Corp_ID": "",</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"Maker_ID": "",</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"Checker_ID": "",</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"Approver_ID": ""</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"Body":    {</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"Status": "Failure",</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"Error_Cde": "ER002",</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"Error_Desc": "Schema Validation Failure"</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w:t>
            </w:r>
          </w:p>
          <w:p w:rsidR="006E5625" w:rsidRPr="006E5625" w:rsidRDefault="006E5625" w:rsidP="006E5625">
            <w:pPr>
              <w:pStyle w:val="ListParagraph"/>
              <w:numPr>
                <w:ilvl w:val="0"/>
                <w:numId w:val="1"/>
              </w:numPr>
              <w:rPr>
                <w:color w:val="auto"/>
                <w:sz w:val="18"/>
                <w:szCs w:val="18"/>
              </w:rPr>
            </w:pPr>
            <w:r w:rsidRPr="006E5625">
              <w:rPr>
                <w:color w:val="auto"/>
                <w:sz w:val="18"/>
                <w:szCs w:val="18"/>
              </w:rPr>
              <w:t xml:space="preserve">   "Signature": {"Signature": "Signature001"}</w:t>
            </w:r>
          </w:p>
          <w:p w:rsidR="006E5625" w:rsidRDefault="006E5625" w:rsidP="006E5625">
            <w:pPr>
              <w:pStyle w:val="ListParagraph"/>
              <w:numPr>
                <w:ilvl w:val="0"/>
                <w:numId w:val="1"/>
              </w:numPr>
              <w:rPr>
                <w:i/>
                <w:color w:val="FF0000"/>
                <w:sz w:val="18"/>
                <w:szCs w:val="18"/>
              </w:rPr>
            </w:pPr>
            <w:r w:rsidRPr="006E5625">
              <w:rPr>
                <w:color w:val="auto"/>
                <w:sz w:val="18"/>
                <w:szCs w:val="18"/>
              </w:rPr>
              <w:t>}}</w:t>
            </w:r>
          </w:p>
        </w:tc>
      </w:tr>
    </w:tbl>
    <w:p w:rsidR="006F44B5" w:rsidRDefault="006F44B5" w:rsidP="00C71CA5">
      <w:pPr>
        <w:pStyle w:val="Heading2"/>
        <w:ind w:left="0" w:firstLine="0"/>
        <w:rPr>
          <w:rFonts w:ascii="Times New Roman" w:hAnsi="Times New Roman" w:cs="Times New Roman"/>
          <w:sz w:val="20"/>
          <w:szCs w:val="20"/>
          <w:u w:val="single"/>
        </w:rPr>
      </w:pPr>
    </w:p>
    <w:p w:rsidR="00654CF8" w:rsidRPr="00654CF8" w:rsidRDefault="00654CF8" w:rsidP="00654CF8"/>
    <w:p w:rsidR="006F44B5" w:rsidRDefault="006F44B5" w:rsidP="00C71CA5">
      <w:pPr>
        <w:pStyle w:val="Heading2"/>
        <w:ind w:left="0" w:firstLine="0"/>
        <w:rPr>
          <w:rFonts w:ascii="Times New Roman" w:hAnsi="Times New Roman" w:cs="Times New Roman"/>
          <w:sz w:val="20"/>
          <w:szCs w:val="20"/>
          <w:u w:val="single"/>
        </w:rPr>
      </w:pPr>
    </w:p>
    <w:tbl>
      <w:tblPr>
        <w:tblStyle w:val="TableGrid"/>
        <w:tblW w:w="6643" w:type="pct"/>
        <w:tblInd w:w="-1452" w:type="dxa"/>
        <w:tblLook w:val="04A0" w:firstRow="1" w:lastRow="0" w:firstColumn="1" w:lastColumn="0" w:noHBand="0" w:noVBand="1"/>
      </w:tblPr>
      <w:tblGrid>
        <w:gridCol w:w="2836"/>
        <w:gridCol w:w="4984"/>
        <w:gridCol w:w="3946"/>
      </w:tblGrid>
      <w:tr w:rsidR="00654CF8" w:rsidTr="00054F44">
        <w:tc>
          <w:tcPr>
            <w:tcW w:w="1205" w:type="pct"/>
            <w:shd w:val="clear" w:color="auto" w:fill="17365D" w:themeFill="text2" w:themeFillShade="BF"/>
          </w:tcPr>
          <w:p w:rsidR="00654CF8" w:rsidRPr="006F6DC2" w:rsidRDefault="00654CF8" w:rsidP="00054F44">
            <w:pPr>
              <w:pStyle w:val="ListParagraph"/>
              <w:numPr>
                <w:ilvl w:val="0"/>
                <w:numId w:val="1"/>
              </w:numPr>
              <w:ind w:left="0" w:firstLine="0"/>
              <w:rPr>
                <w:b/>
                <w:color w:val="FFFFFF" w:themeColor="background1"/>
                <w:sz w:val="20"/>
                <w:szCs w:val="20"/>
              </w:rPr>
            </w:pPr>
          </w:p>
        </w:tc>
        <w:tc>
          <w:tcPr>
            <w:tcW w:w="2118" w:type="pct"/>
            <w:shd w:val="clear" w:color="auto" w:fill="17365D" w:themeFill="text2" w:themeFillShade="BF"/>
          </w:tcPr>
          <w:p w:rsidR="00654CF8" w:rsidRPr="006F6DC2" w:rsidRDefault="00654CF8"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1677" w:type="pct"/>
            <w:shd w:val="clear" w:color="auto" w:fill="17365D" w:themeFill="text2" w:themeFillShade="BF"/>
          </w:tcPr>
          <w:p w:rsidR="00654CF8" w:rsidRPr="006F6DC2" w:rsidRDefault="00654CF8"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654CF8" w:rsidTr="00054F44">
        <w:tc>
          <w:tcPr>
            <w:tcW w:w="1205" w:type="pct"/>
            <w:shd w:val="clear" w:color="auto" w:fill="D9D9D9" w:themeFill="background1" w:themeFillShade="D9"/>
          </w:tcPr>
          <w:p w:rsidR="00654CF8" w:rsidRPr="00C76953" w:rsidRDefault="00654CF8" w:rsidP="00654CF8">
            <w:pPr>
              <w:shd w:val="clear" w:color="auto" w:fill="D9D9D9" w:themeFill="background1" w:themeFillShade="D9"/>
              <w:rPr>
                <w:b/>
                <w:color w:val="auto"/>
                <w:sz w:val="20"/>
                <w:szCs w:val="20"/>
              </w:rPr>
            </w:pPr>
            <w:r w:rsidRPr="00C76953">
              <w:rPr>
                <w:b/>
                <w:color w:val="auto"/>
                <w:sz w:val="20"/>
                <w:szCs w:val="20"/>
              </w:rPr>
              <w:t xml:space="preserve">‘Schema Validation Failure’ if any mandatory value is missing </w:t>
            </w:r>
          </w:p>
          <w:p w:rsidR="00654CF8" w:rsidRPr="00605617" w:rsidRDefault="00654CF8" w:rsidP="00054F44">
            <w:pPr>
              <w:shd w:val="clear" w:color="auto" w:fill="D9D9D9" w:themeFill="background1" w:themeFillShade="D9"/>
              <w:rPr>
                <w:color w:val="auto"/>
                <w:sz w:val="18"/>
                <w:szCs w:val="18"/>
              </w:rPr>
            </w:pPr>
            <w:r>
              <w:rPr>
                <w:color w:val="auto"/>
                <w:sz w:val="18"/>
                <w:szCs w:val="18"/>
              </w:rPr>
              <w:t xml:space="preserve">  </w:t>
            </w:r>
          </w:p>
        </w:tc>
        <w:tc>
          <w:tcPr>
            <w:tcW w:w="2118" w:type="pct"/>
            <w:shd w:val="clear" w:color="auto" w:fill="D9D9D9" w:themeFill="background1" w:themeFillShade="D9"/>
          </w:tcPr>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"Header":{  </w:t>
            </w:r>
          </w:p>
          <w:p w:rsidR="007C7CEC" w:rsidRPr="007B1E20" w:rsidRDefault="007C7CEC" w:rsidP="007C7CEC">
            <w:pPr>
              <w:pStyle w:val="ListParagraph"/>
              <w:numPr>
                <w:ilvl w:val="0"/>
                <w:numId w:val="1"/>
              </w:numPr>
              <w:rPr>
                <w:color w:val="auto"/>
                <w:sz w:val="18"/>
                <w:szCs w:val="18"/>
              </w:rPr>
            </w:pPr>
            <w:r w:rsidRPr="007B1E20">
              <w:rPr>
                <w:color w:val="auto"/>
                <w:sz w:val="18"/>
                <w:szCs w:val="18"/>
              </w:rPr>
              <w:t>"TranID": "12345",</w:t>
            </w:r>
          </w:p>
          <w:p w:rsidR="00654CF8" w:rsidRPr="00605617" w:rsidRDefault="00654CF8" w:rsidP="00054F44">
            <w:pPr>
              <w:shd w:val="clear" w:color="auto" w:fill="D9D9D9" w:themeFill="background1" w:themeFillShade="D9"/>
              <w:rPr>
                <w:color w:val="auto"/>
                <w:sz w:val="18"/>
                <w:szCs w:val="18"/>
              </w:rPr>
            </w:pPr>
            <w:r w:rsidRPr="00B56CF3">
              <w:rPr>
                <w:color w:val="auto"/>
                <w:sz w:val="18"/>
                <w:szCs w:val="18"/>
                <w:shd w:val="clear" w:color="auto" w:fill="FFC000"/>
              </w:rPr>
              <w:t>"Corp_ID":"",</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"Maker_ID":"",</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"Checker_ID":"",</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"Approver_ID":""</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"Body":{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"Ben_IFSC":"CBIN0R10001",</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"Ben_Acct_No":"1256905",</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"Ben_Name":"KRALIYET WELLNESS OPC PRIVATE LIMITED",</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"Ben_Address":"N5-10 IRC VILLAGE NAYAPALLI",</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"Ben_State":"Orissa",</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"Ben_City":"Bhubaneswar",</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"Ben_PinCd":"751015",</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"Ben_DOB":"1989-04-11",</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"Ben_BankName":"Kotak Mahindra Bank",</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"Ben_BankCd":"176",</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"Ben_BranchCd":"00156",</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"Ben_Email":"satyajeetb2@gmail.com",</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"Ben_Mobile":"9658065598",</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"Ben_TrnParticulars":"abc",</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"Ben_PartTrnRmks":"abc",</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"Issue_BranchCd":"0075",</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"Ben_PAN":"AAGCK0479A",</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"Ben_UID":"",</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"Seller_Code":"001",</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"Mode_of_Pay":{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"NEFT":{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"YN":"Y",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"Limit":{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"Daily":"5000",</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"Weekly":"35000",</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"Monthly":"105000"</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"RTGS":{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"YN":"Y",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lastRenderedPageBreak/>
              <w:t xml:space="preserve">   "Limit":{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"Daily":"",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"Weekly":"",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"Monthly":""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"DD":{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"YN":"Y",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"Limit":{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"Daily":"",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"Weekly":"",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"Monthly":""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"FT":{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"YN":"Y",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"Limit":{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"Daily":"",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"Weekly":"",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"Monthly":""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"IMPS":{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"YN":"Y",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"Limit":{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"Daily":"",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"Weekly":"",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"Monthly":""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"Bene_Type":"Private/Public Ltd Co/One Person Company",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"Ben_SettlementTerms":"",</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"Ben_CommercialTerms":"",</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"KYC_Document":[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"KYC_Doc_Id":"55555",</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"KYC_Doc_Name":"PAN Card",</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"KYC_Doc_Type":"POI",</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"KYC_Doc_Format":"PDF",</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"KYC_Doc_Content":"abc"</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t>
            </w:r>
          </w:p>
          <w:p w:rsidR="00654CF8" w:rsidRPr="00605617" w:rsidRDefault="00654CF8" w:rsidP="00054F44">
            <w:pPr>
              <w:shd w:val="clear" w:color="auto" w:fill="D9D9D9" w:themeFill="background1" w:themeFillShade="D9"/>
              <w:rPr>
                <w:color w:val="auto"/>
                <w:sz w:val="18"/>
                <w:szCs w:val="18"/>
              </w:rPr>
            </w:pP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"Ben_Action":"0",</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"Nodal_Flag":"N",</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"Ben_ID":""</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 xml:space="preserve">  "Signature":{  </w:t>
            </w:r>
          </w:p>
          <w:p w:rsidR="00654CF8" w:rsidRDefault="00654CF8" w:rsidP="00054F44">
            <w:pPr>
              <w:shd w:val="clear" w:color="auto" w:fill="D9D9D9" w:themeFill="background1" w:themeFillShade="D9"/>
              <w:rPr>
                <w:color w:val="auto"/>
                <w:sz w:val="18"/>
                <w:szCs w:val="18"/>
              </w:rPr>
            </w:pPr>
            <w:r>
              <w:rPr>
                <w:color w:val="auto"/>
                <w:sz w:val="18"/>
                <w:szCs w:val="18"/>
              </w:rPr>
              <w:t xml:space="preserve">     "Signature":"Signature001” </w:t>
            </w:r>
          </w:p>
          <w:p w:rsidR="00654CF8" w:rsidRPr="00605617" w:rsidRDefault="00654CF8" w:rsidP="00054F44">
            <w:pPr>
              <w:shd w:val="clear" w:color="auto" w:fill="D9D9D9" w:themeFill="background1" w:themeFillShade="D9"/>
              <w:rPr>
                <w:color w:val="auto"/>
                <w:sz w:val="18"/>
                <w:szCs w:val="18"/>
              </w:rPr>
            </w:pPr>
            <w:r w:rsidRPr="00605617">
              <w:rPr>
                <w:color w:val="auto"/>
                <w:sz w:val="18"/>
                <w:szCs w:val="18"/>
              </w:rPr>
              <w:t>}</w:t>
            </w:r>
          </w:p>
          <w:p w:rsidR="00654CF8" w:rsidRPr="00605617" w:rsidRDefault="00654CF8" w:rsidP="00054F44">
            <w:pPr>
              <w:rPr>
                <w:color w:val="auto"/>
                <w:sz w:val="18"/>
                <w:szCs w:val="18"/>
              </w:rPr>
            </w:pPr>
            <w:r>
              <w:rPr>
                <w:color w:val="auto"/>
                <w:sz w:val="18"/>
                <w:szCs w:val="18"/>
              </w:rPr>
              <w:t xml:space="preserve"> </w:t>
            </w:r>
            <w:r w:rsidRPr="00605617">
              <w:rPr>
                <w:color w:val="auto"/>
                <w:sz w:val="18"/>
                <w:szCs w:val="18"/>
              </w:rPr>
              <w:t>}</w:t>
            </w:r>
          </w:p>
          <w:p w:rsidR="00654CF8" w:rsidRDefault="00654CF8" w:rsidP="00054F44">
            <w:pPr>
              <w:rPr>
                <w:i/>
                <w:color w:val="FF0000"/>
                <w:sz w:val="18"/>
                <w:szCs w:val="18"/>
              </w:rPr>
            </w:pPr>
            <w:r w:rsidRPr="00605617">
              <w:rPr>
                <w:color w:val="auto"/>
                <w:sz w:val="18"/>
                <w:szCs w:val="18"/>
              </w:rPr>
              <w:t>}</w:t>
            </w:r>
          </w:p>
        </w:tc>
        <w:tc>
          <w:tcPr>
            <w:tcW w:w="1677" w:type="pct"/>
            <w:shd w:val="clear" w:color="auto" w:fill="D9D9D9" w:themeFill="background1" w:themeFillShade="D9"/>
          </w:tcPr>
          <w:p w:rsidR="00DA6BEE" w:rsidRPr="00DA6BEE" w:rsidRDefault="00DA6BEE" w:rsidP="00DA6BEE">
            <w:pPr>
              <w:pStyle w:val="ListParagraph"/>
              <w:numPr>
                <w:ilvl w:val="0"/>
                <w:numId w:val="1"/>
              </w:numPr>
              <w:rPr>
                <w:color w:val="auto"/>
                <w:sz w:val="18"/>
                <w:szCs w:val="18"/>
              </w:rPr>
            </w:pPr>
            <w:r w:rsidRPr="00DA6BEE">
              <w:rPr>
                <w:color w:val="auto"/>
                <w:sz w:val="18"/>
                <w:szCs w:val="18"/>
              </w:rPr>
              <w:lastRenderedPageBreak/>
              <w:t>{"Beneficiary_Nodal_Account_Registration_Res": {</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"Header":    {</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"TranID": "12345",</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"Corp_ID": "",</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"Maker_ID": "",</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"Checker_ID": "",</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"Approver_ID": ""</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"Body":    {</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"Status": "Failure",</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"Error_Cde": "ER002",</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"Error_Desc": "Schema Validation Failure"</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w:t>
            </w:r>
          </w:p>
          <w:p w:rsidR="00DA6BEE" w:rsidRPr="00DA6BEE" w:rsidRDefault="00DA6BEE" w:rsidP="00DA6BEE">
            <w:pPr>
              <w:pStyle w:val="ListParagraph"/>
              <w:numPr>
                <w:ilvl w:val="0"/>
                <w:numId w:val="1"/>
              </w:numPr>
              <w:rPr>
                <w:color w:val="auto"/>
                <w:sz w:val="18"/>
                <w:szCs w:val="18"/>
              </w:rPr>
            </w:pPr>
            <w:r w:rsidRPr="00DA6BEE">
              <w:rPr>
                <w:color w:val="auto"/>
                <w:sz w:val="18"/>
                <w:szCs w:val="18"/>
              </w:rPr>
              <w:t xml:space="preserve">   "Signature": {"Signature": "Signature001"}</w:t>
            </w:r>
          </w:p>
          <w:p w:rsidR="00654CF8" w:rsidRDefault="00DA6BEE" w:rsidP="00DA6BEE">
            <w:pPr>
              <w:pStyle w:val="ListParagraph"/>
              <w:numPr>
                <w:ilvl w:val="0"/>
                <w:numId w:val="1"/>
              </w:numPr>
              <w:rPr>
                <w:i/>
                <w:color w:val="FF0000"/>
                <w:sz w:val="18"/>
                <w:szCs w:val="18"/>
              </w:rPr>
            </w:pPr>
            <w:r w:rsidRPr="00DA6BEE">
              <w:rPr>
                <w:color w:val="auto"/>
                <w:sz w:val="18"/>
                <w:szCs w:val="18"/>
              </w:rPr>
              <w:t>}}</w:t>
            </w:r>
          </w:p>
        </w:tc>
      </w:tr>
    </w:tbl>
    <w:p w:rsidR="006F44B5" w:rsidRDefault="006F44B5" w:rsidP="00C71CA5">
      <w:pPr>
        <w:pStyle w:val="Heading2"/>
        <w:ind w:left="0" w:firstLine="0"/>
        <w:rPr>
          <w:rFonts w:ascii="Times New Roman" w:hAnsi="Times New Roman" w:cs="Times New Roman"/>
          <w:sz w:val="20"/>
          <w:szCs w:val="20"/>
          <w:u w:val="single"/>
        </w:rPr>
      </w:pPr>
    </w:p>
    <w:tbl>
      <w:tblPr>
        <w:tblStyle w:val="TableGrid"/>
        <w:tblW w:w="6643" w:type="pct"/>
        <w:tblInd w:w="-1452" w:type="dxa"/>
        <w:tblLook w:val="04A0" w:firstRow="1" w:lastRow="0" w:firstColumn="1" w:lastColumn="0" w:noHBand="0" w:noVBand="1"/>
      </w:tblPr>
      <w:tblGrid>
        <w:gridCol w:w="2836"/>
        <w:gridCol w:w="4984"/>
        <w:gridCol w:w="3946"/>
      </w:tblGrid>
      <w:tr w:rsidR="00BC051B" w:rsidTr="00054F44">
        <w:tc>
          <w:tcPr>
            <w:tcW w:w="1205" w:type="pct"/>
            <w:shd w:val="clear" w:color="auto" w:fill="17365D" w:themeFill="text2" w:themeFillShade="BF"/>
          </w:tcPr>
          <w:p w:rsidR="00BC051B" w:rsidRPr="006F6DC2" w:rsidRDefault="00BC051B" w:rsidP="00054F44">
            <w:pPr>
              <w:pStyle w:val="ListParagraph"/>
              <w:numPr>
                <w:ilvl w:val="0"/>
                <w:numId w:val="1"/>
              </w:numPr>
              <w:ind w:left="0" w:firstLine="0"/>
              <w:rPr>
                <w:b/>
                <w:color w:val="FFFFFF" w:themeColor="background1"/>
                <w:sz w:val="20"/>
                <w:szCs w:val="20"/>
              </w:rPr>
            </w:pPr>
          </w:p>
        </w:tc>
        <w:tc>
          <w:tcPr>
            <w:tcW w:w="2118" w:type="pct"/>
            <w:shd w:val="clear" w:color="auto" w:fill="17365D" w:themeFill="text2" w:themeFillShade="BF"/>
          </w:tcPr>
          <w:p w:rsidR="00BC051B" w:rsidRPr="006F6DC2" w:rsidRDefault="00BC051B"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1677" w:type="pct"/>
            <w:shd w:val="clear" w:color="auto" w:fill="17365D" w:themeFill="text2" w:themeFillShade="BF"/>
          </w:tcPr>
          <w:p w:rsidR="00BC051B" w:rsidRPr="006F6DC2" w:rsidRDefault="00BC051B"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BC051B" w:rsidTr="00054F44">
        <w:tc>
          <w:tcPr>
            <w:tcW w:w="1205" w:type="pct"/>
            <w:shd w:val="clear" w:color="auto" w:fill="D9D9D9" w:themeFill="background1" w:themeFillShade="D9"/>
          </w:tcPr>
          <w:p w:rsidR="00BC051B" w:rsidRPr="007B7E6C" w:rsidRDefault="00BC051B" w:rsidP="00054F44">
            <w:pPr>
              <w:shd w:val="clear" w:color="auto" w:fill="D9D9D9" w:themeFill="background1" w:themeFillShade="D9"/>
              <w:rPr>
                <w:b/>
                <w:color w:val="auto"/>
                <w:sz w:val="20"/>
                <w:szCs w:val="20"/>
              </w:rPr>
            </w:pPr>
            <w:r w:rsidRPr="007B7E6C">
              <w:rPr>
                <w:b/>
                <w:color w:val="auto"/>
                <w:sz w:val="20"/>
                <w:szCs w:val="20"/>
              </w:rPr>
              <w:t>‘Schema Validation Failure’ if entering special characters after special characters (E.g. space after space or ‘_’ after ‘-</w:t>
            </w:r>
            <w:r w:rsidRPr="007B7E6C">
              <w:rPr>
                <w:b/>
                <w:color w:val="auto"/>
                <w:sz w:val="20"/>
                <w:szCs w:val="20"/>
              </w:rPr>
              <w:lastRenderedPageBreak/>
              <w:t>’ etc.)</w:t>
            </w:r>
          </w:p>
          <w:p w:rsidR="00BC051B" w:rsidRPr="00605617" w:rsidRDefault="00BC051B" w:rsidP="00054F44">
            <w:pPr>
              <w:shd w:val="clear" w:color="auto" w:fill="D9D9D9" w:themeFill="background1" w:themeFillShade="D9"/>
              <w:rPr>
                <w:color w:val="auto"/>
                <w:sz w:val="18"/>
                <w:szCs w:val="18"/>
              </w:rPr>
            </w:pPr>
            <w:r>
              <w:rPr>
                <w:color w:val="auto"/>
                <w:sz w:val="18"/>
                <w:szCs w:val="18"/>
              </w:rPr>
              <w:t xml:space="preserve">  </w:t>
            </w:r>
          </w:p>
        </w:tc>
        <w:tc>
          <w:tcPr>
            <w:tcW w:w="2118" w:type="pct"/>
            <w:shd w:val="clear" w:color="auto" w:fill="D9D9D9" w:themeFill="background1" w:themeFillShade="D9"/>
          </w:tcPr>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lastRenderedPageBreak/>
              <w:t xml:space="preserve">{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"Header":{  </w:t>
            </w:r>
          </w:p>
          <w:p w:rsidR="00BC051B" w:rsidRPr="007B1E20" w:rsidRDefault="00BC051B" w:rsidP="00054F44">
            <w:pPr>
              <w:pStyle w:val="ListParagraph"/>
              <w:numPr>
                <w:ilvl w:val="0"/>
                <w:numId w:val="1"/>
              </w:numPr>
              <w:rPr>
                <w:color w:val="auto"/>
                <w:sz w:val="18"/>
                <w:szCs w:val="18"/>
              </w:rPr>
            </w:pPr>
            <w:r w:rsidRPr="007B1E20">
              <w:rPr>
                <w:color w:val="auto"/>
                <w:sz w:val="18"/>
                <w:szCs w:val="18"/>
              </w:rPr>
              <w:t>"TranID": "12345",</w:t>
            </w:r>
          </w:p>
          <w:p w:rsidR="0044659F" w:rsidRDefault="0044659F" w:rsidP="00054F44">
            <w:pPr>
              <w:shd w:val="clear" w:color="auto" w:fill="D9D9D9" w:themeFill="background1" w:themeFillShade="D9"/>
              <w:rPr>
                <w:color w:val="auto"/>
                <w:sz w:val="18"/>
                <w:szCs w:val="18"/>
              </w:rPr>
            </w:pPr>
            <w:r w:rsidRPr="00DA6BEE">
              <w:rPr>
                <w:color w:val="auto"/>
                <w:sz w:val="18"/>
                <w:szCs w:val="18"/>
              </w:rPr>
              <w:lastRenderedPageBreak/>
              <w:t>"Corp_ID": "</w:t>
            </w:r>
            <w:r>
              <w:rPr>
                <w:color w:val="auto"/>
                <w:sz w:val="18"/>
                <w:szCs w:val="18"/>
              </w:rPr>
              <w:t>CorpID</w:t>
            </w:r>
            <w:r w:rsidRPr="00DA6BEE">
              <w:rPr>
                <w:color w:val="auto"/>
                <w:sz w:val="18"/>
                <w:szCs w:val="18"/>
              </w:rPr>
              <w:t>",</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"Maker_ID":"",</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"Checker_ID":"",</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"Approver_ID":""</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"Body":{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"Ben_IFSC":"CBIN0R10001",</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"Ben_Acct_No":"1256905",</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"Ben_Name":"KRALIYET WELLNESS OPC PRIVATE LIMITED",</w:t>
            </w:r>
          </w:p>
          <w:p w:rsidR="00BC051B" w:rsidRPr="00605617" w:rsidRDefault="00BC051B" w:rsidP="00054F44">
            <w:pPr>
              <w:shd w:val="clear" w:color="auto" w:fill="D9D9D9" w:themeFill="background1" w:themeFillShade="D9"/>
              <w:rPr>
                <w:color w:val="auto"/>
                <w:sz w:val="18"/>
                <w:szCs w:val="18"/>
              </w:rPr>
            </w:pPr>
            <w:r w:rsidRPr="00865CA3">
              <w:rPr>
                <w:color w:val="auto"/>
                <w:sz w:val="18"/>
                <w:szCs w:val="18"/>
                <w:shd w:val="clear" w:color="auto" w:fill="FFC000"/>
              </w:rPr>
              <w:t>"Ben_Address":"N5-</w:t>
            </w:r>
            <w:r w:rsidR="00865CA3" w:rsidRPr="00865CA3">
              <w:rPr>
                <w:color w:val="auto"/>
                <w:sz w:val="18"/>
                <w:szCs w:val="18"/>
                <w:shd w:val="clear" w:color="auto" w:fill="FFC000"/>
              </w:rPr>
              <w:t xml:space="preserve"> </w:t>
            </w:r>
            <w:r w:rsidRPr="00865CA3">
              <w:rPr>
                <w:color w:val="auto"/>
                <w:sz w:val="18"/>
                <w:szCs w:val="18"/>
                <w:shd w:val="clear" w:color="auto" w:fill="FFC000"/>
              </w:rPr>
              <w:t>10 IRC VILLAGE NAYAPALLI",</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"Ben_State":"Orissa",</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"Ben_City":"Bhubaneswar",</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"Ben_PinCd":"751015",</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"Ben_DOB":"1989-04-11",</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"Ben_BankName":"Kotak Mahindra Bank",</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"Ben_BankCd":"176",</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"Ben_BranchCd":"00156",</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"Ben_Email":"satyajeetb2@gmail.com",</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"Ben_Mobile":"9658065598",</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"Ben_TrnParticulars":"abc",</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"Ben_PartTrnRmks":"abc",</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"Issue_BranchCd":"0075",</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"Ben_PAN":"AAGCK0479A",</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"Ben_UID":"",</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"Seller_Code":"001",</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"Mode_of_Pay":{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"NEFT":{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"YN":"Y",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"Limit":{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"Daily":"5000",</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"Weekly":"35000",</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"Monthly":"105000"</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"RTGS":{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"YN":"Y",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"Limit":{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"Daily":"",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"Weekly":"",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"Monthly":""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"DD":{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"YN":"Y",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"Limit":{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"Daily":"",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"Weekly":"",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"Monthly":""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"FT":{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"YN":"Y",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"Limit":{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"Daily":"",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"Weekly":"",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"Monthly":""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"IMPS":{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"YN":"Y",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"Limit":{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lastRenderedPageBreak/>
              <w:t xml:space="preserve">      "Daily":"",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"Weekly":"",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"Monthly":""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"Bene_Type":"Private/Public Ltd Co/One Person Company",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"Ben_SettlementTerms":"",</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"Ben_CommercialTerms":"",</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"KYC_Document":[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"KYC_Doc_Id":"55555",</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"KYC_Doc_Name":"PAN Card",</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"KYC_Doc_Type":"POI",</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"KYC_Doc_Format":"PDF",</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"KYC_Doc_Content":"abc"</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t>
            </w:r>
          </w:p>
          <w:p w:rsidR="00BC051B" w:rsidRPr="00605617" w:rsidRDefault="00BC051B" w:rsidP="00054F44">
            <w:pPr>
              <w:shd w:val="clear" w:color="auto" w:fill="D9D9D9" w:themeFill="background1" w:themeFillShade="D9"/>
              <w:rPr>
                <w:color w:val="auto"/>
                <w:sz w:val="18"/>
                <w:szCs w:val="18"/>
              </w:rPr>
            </w:pP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"Ben_Action":"0",</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"Nodal_Flag":"N",</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"Ben_ID":""</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 xml:space="preserve">  "Signature":{  </w:t>
            </w:r>
          </w:p>
          <w:p w:rsidR="00BC051B" w:rsidRDefault="00BC051B" w:rsidP="00054F44">
            <w:pPr>
              <w:shd w:val="clear" w:color="auto" w:fill="D9D9D9" w:themeFill="background1" w:themeFillShade="D9"/>
              <w:rPr>
                <w:color w:val="auto"/>
                <w:sz w:val="18"/>
                <w:szCs w:val="18"/>
              </w:rPr>
            </w:pPr>
            <w:r>
              <w:rPr>
                <w:color w:val="auto"/>
                <w:sz w:val="18"/>
                <w:szCs w:val="18"/>
              </w:rPr>
              <w:t xml:space="preserve">     "Signature":"Signature001” </w:t>
            </w:r>
          </w:p>
          <w:p w:rsidR="00BC051B" w:rsidRPr="00605617" w:rsidRDefault="00BC051B" w:rsidP="00054F44">
            <w:pPr>
              <w:shd w:val="clear" w:color="auto" w:fill="D9D9D9" w:themeFill="background1" w:themeFillShade="D9"/>
              <w:rPr>
                <w:color w:val="auto"/>
                <w:sz w:val="18"/>
                <w:szCs w:val="18"/>
              </w:rPr>
            </w:pPr>
            <w:r w:rsidRPr="00605617">
              <w:rPr>
                <w:color w:val="auto"/>
                <w:sz w:val="18"/>
                <w:szCs w:val="18"/>
              </w:rPr>
              <w:t>}</w:t>
            </w:r>
          </w:p>
          <w:p w:rsidR="00BC051B" w:rsidRPr="00605617" w:rsidRDefault="00BC051B" w:rsidP="00054F44">
            <w:pPr>
              <w:rPr>
                <w:color w:val="auto"/>
                <w:sz w:val="18"/>
                <w:szCs w:val="18"/>
              </w:rPr>
            </w:pPr>
            <w:r>
              <w:rPr>
                <w:color w:val="auto"/>
                <w:sz w:val="18"/>
                <w:szCs w:val="18"/>
              </w:rPr>
              <w:t xml:space="preserve"> </w:t>
            </w:r>
            <w:r w:rsidRPr="00605617">
              <w:rPr>
                <w:color w:val="auto"/>
                <w:sz w:val="18"/>
                <w:szCs w:val="18"/>
              </w:rPr>
              <w:t>}</w:t>
            </w:r>
          </w:p>
          <w:p w:rsidR="00BC051B" w:rsidRDefault="00BC051B" w:rsidP="00054F44">
            <w:pPr>
              <w:rPr>
                <w:i/>
                <w:color w:val="FF0000"/>
                <w:sz w:val="18"/>
                <w:szCs w:val="18"/>
              </w:rPr>
            </w:pPr>
            <w:r w:rsidRPr="00605617">
              <w:rPr>
                <w:color w:val="auto"/>
                <w:sz w:val="18"/>
                <w:szCs w:val="18"/>
              </w:rPr>
              <w:t>}</w:t>
            </w:r>
          </w:p>
        </w:tc>
        <w:tc>
          <w:tcPr>
            <w:tcW w:w="1677" w:type="pct"/>
            <w:shd w:val="clear" w:color="auto" w:fill="D9D9D9" w:themeFill="background1" w:themeFillShade="D9"/>
          </w:tcPr>
          <w:p w:rsidR="00BC051B" w:rsidRPr="00DA6BEE" w:rsidRDefault="00BC051B" w:rsidP="00054F44">
            <w:pPr>
              <w:pStyle w:val="ListParagraph"/>
              <w:numPr>
                <w:ilvl w:val="0"/>
                <w:numId w:val="1"/>
              </w:numPr>
              <w:rPr>
                <w:color w:val="auto"/>
                <w:sz w:val="18"/>
                <w:szCs w:val="18"/>
              </w:rPr>
            </w:pPr>
            <w:r w:rsidRPr="00DA6BEE">
              <w:rPr>
                <w:color w:val="auto"/>
                <w:sz w:val="18"/>
                <w:szCs w:val="18"/>
              </w:rPr>
              <w:lastRenderedPageBreak/>
              <w:t>{"Beneficiary_Nodal_Account_Registration_Res": {</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"Header":    {</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"TranID": "12345",</w:t>
            </w:r>
          </w:p>
          <w:p w:rsidR="00BC051B" w:rsidRPr="00DA6BEE" w:rsidRDefault="00BC051B" w:rsidP="00054F44">
            <w:pPr>
              <w:pStyle w:val="ListParagraph"/>
              <w:numPr>
                <w:ilvl w:val="0"/>
                <w:numId w:val="1"/>
              </w:numPr>
              <w:rPr>
                <w:color w:val="auto"/>
                <w:sz w:val="18"/>
                <w:szCs w:val="18"/>
              </w:rPr>
            </w:pPr>
            <w:r w:rsidRPr="00DA6BEE">
              <w:rPr>
                <w:color w:val="auto"/>
                <w:sz w:val="18"/>
                <w:szCs w:val="18"/>
              </w:rPr>
              <w:lastRenderedPageBreak/>
              <w:t xml:space="preserve">      "Corp_ID": "</w:t>
            </w:r>
            <w:r w:rsidR="0044659F">
              <w:rPr>
                <w:color w:val="auto"/>
                <w:sz w:val="18"/>
                <w:szCs w:val="18"/>
              </w:rPr>
              <w:t>CorpID</w:t>
            </w:r>
            <w:r w:rsidRPr="00DA6BEE">
              <w:rPr>
                <w:color w:val="auto"/>
                <w:sz w:val="18"/>
                <w:szCs w:val="18"/>
              </w:rPr>
              <w:t>",</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"Maker_ID": "",</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"Checker_ID": "",</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"Approver_ID": ""</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"Body":    {</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"Status": "Failure",</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"Error_Cde": "ER002",</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"Error_Desc": "Schema Validation Failure"</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w:t>
            </w:r>
          </w:p>
          <w:p w:rsidR="00BC051B" w:rsidRPr="00DA6BEE" w:rsidRDefault="00BC051B" w:rsidP="00054F44">
            <w:pPr>
              <w:pStyle w:val="ListParagraph"/>
              <w:numPr>
                <w:ilvl w:val="0"/>
                <w:numId w:val="1"/>
              </w:numPr>
              <w:rPr>
                <w:color w:val="auto"/>
                <w:sz w:val="18"/>
                <w:szCs w:val="18"/>
              </w:rPr>
            </w:pPr>
            <w:r w:rsidRPr="00DA6BEE">
              <w:rPr>
                <w:color w:val="auto"/>
                <w:sz w:val="18"/>
                <w:szCs w:val="18"/>
              </w:rPr>
              <w:t xml:space="preserve">   "Signature": {"Signature": "Signature001"}</w:t>
            </w:r>
          </w:p>
          <w:p w:rsidR="00BC051B" w:rsidRDefault="00BC051B" w:rsidP="00054F44">
            <w:pPr>
              <w:pStyle w:val="ListParagraph"/>
              <w:numPr>
                <w:ilvl w:val="0"/>
                <w:numId w:val="1"/>
              </w:numPr>
              <w:rPr>
                <w:i/>
                <w:color w:val="FF0000"/>
                <w:sz w:val="18"/>
                <w:szCs w:val="18"/>
              </w:rPr>
            </w:pPr>
            <w:r w:rsidRPr="00DA6BEE">
              <w:rPr>
                <w:color w:val="auto"/>
                <w:sz w:val="18"/>
                <w:szCs w:val="18"/>
              </w:rPr>
              <w:t>}}</w:t>
            </w:r>
          </w:p>
        </w:tc>
      </w:tr>
    </w:tbl>
    <w:p w:rsidR="006F44B5" w:rsidRDefault="006F44B5" w:rsidP="00C71CA5">
      <w:pPr>
        <w:pStyle w:val="Heading2"/>
        <w:ind w:left="0" w:firstLine="0"/>
        <w:rPr>
          <w:rFonts w:ascii="Times New Roman" w:hAnsi="Times New Roman" w:cs="Times New Roman"/>
          <w:sz w:val="20"/>
          <w:szCs w:val="20"/>
          <w:u w:val="single"/>
        </w:rPr>
      </w:pPr>
    </w:p>
    <w:tbl>
      <w:tblPr>
        <w:tblStyle w:val="TableGrid"/>
        <w:tblW w:w="6643" w:type="pct"/>
        <w:tblInd w:w="-1452" w:type="dxa"/>
        <w:tblLook w:val="04A0" w:firstRow="1" w:lastRow="0" w:firstColumn="1" w:lastColumn="0" w:noHBand="0" w:noVBand="1"/>
      </w:tblPr>
      <w:tblGrid>
        <w:gridCol w:w="2836"/>
        <w:gridCol w:w="4984"/>
        <w:gridCol w:w="3946"/>
      </w:tblGrid>
      <w:tr w:rsidR="00865CA3" w:rsidTr="00054F44">
        <w:tc>
          <w:tcPr>
            <w:tcW w:w="1205" w:type="pct"/>
            <w:shd w:val="clear" w:color="auto" w:fill="17365D" w:themeFill="text2" w:themeFillShade="BF"/>
          </w:tcPr>
          <w:p w:rsidR="00865CA3" w:rsidRPr="006F6DC2" w:rsidRDefault="00865CA3" w:rsidP="00054F44">
            <w:pPr>
              <w:pStyle w:val="ListParagraph"/>
              <w:numPr>
                <w:ilvl w:val="0"/>
                <w:numId w:val="1"/>
              </w:numPr>
              <w:ind w:left="0" w:firstLine="0"/>
              <w:rPr>
                <w:b/>
                <w:color w:val="FFFFFF" w:themeColor="background1"/>
                <w:sz w:val="20"/>
                <w:szCs w:val="20"/>
              </w:rPr>
            </w:pPr>
          </w:p>
        </w:tc>
        <w:tc>
          <w:tcPr>
            <w:tcW w:w="2118" w:type="pct"/>
            <w:shd w:val="clear" w:color="auto" w:fill="17365D" w:themeFill="text2" w:themeFillShade="BF"/>
          </w:tcPr>
          <w:p w:rsidR="00865CA3" w:rsidRPr="006F6DC2" w:rsidRDefault="00865CA3"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1677" w:type="pct"/>
            <w:shd w:val="clear" w:color="auto" w:fill="17365D" w:themeFill="text2" w:themeFillShade="BF"/>
          </w:tcPr>
          <w:p w:rsidR="00865CA3" w:rsidRPr="006F6DC2" w:rsidRDefault="00865CA3"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865CA3" w:rsidTr="00054F44">
        <w:tc>
          <w:tcPr>
            <w:tcW w:w="1205" w:type="pct"/>
            <w:shd w:val="clear" w:color="auto" w:fill="D9D9D9" w:themeFill="background1" w:themeFillShade="D9"/>
          </w:tcPr>
          <w:p w:rsidR="00865CA3" w:rsidRPr="008469DC" w:rsidRDefault="00865CA3" w:rsidP="00C923E8">
            <w:pPr>
              <w:shd w:val="clear" w:color="auto" w:fill="D9D9D9" w:themeFill="background1" w:themeFillShade="D9"/>
              <w:rPr>
                <w:b/>
                <w:color w:val="auto"/>
                <w:sz w:val="20"/>
                <w:szCs w:val="20"/>
              </w:rPr>
            </w:pPr>
            <w:r w:rsidRPr="008469DC">
              <w:rPr>
                <w:b/>
                <w:color w:val="auto"/>
                <w:sz w:val="20"/>
                <w:szCs w:val="20"/>
              </w:rPr>
              <w:t>‘Schema Validation Failure’ if entering</w:t>
            </w:r>
            <w:r w:rsidR="00C923E8" w:rsidRPr="008469DC">
              <w:rPr>
                <w:b/>
                <w:color w:val="auto"/>
                <w:sz w:val="20"/>
                <w:szCs w:val="20"/>
              </w:rPr>
              <w:t xml:space="preserve"> unwanted spaces into request</w:t>
            </w:r>
            <w:r w:rsidR="00D666F6" w:rsidRPr="008469DC">
              <w:rPr>
                <w:b/>
                <w:color w:val="auto"/>
                <w:sz w:val="20"/>
                <w:szCs w:val="20"/>
              </w:rPr>
              <w:t>(‘Space’ before value or ‘space’ after value)</w:t>
            </w:r>
            <w:r w:rsidR="00C923E8" w:rsidRPr="008469DC">
              <w:rPr>
                <w:b/>
                <w:color w:val="auto"/>
                <w:sz w:val="20"/>
                <w:szCs w:val="20"/>
              </w:rPr>
              <w:t xml:space="preserve"> </w:t>
            </w:r>
            <w:r w:rsidRPr="008469DC">
              <w:rPr>
                <w:b/>
                <w:color w:val="auto"/>
                <w:sz w:val="20"/>
                <w:szCs w:val="20"/>
              </w:rPr>
              <w:t xml:space="preserve">  </w:t>
            </w:r>
          </w:p>
        </w:tc>
        <w:tc>
          <w:tcPr>
            <w:tcW w:w="2118" w:type="pct"/>
            <w:shd w:val="clear" w:color="auto" w:fill="D9D9D9" w:themeFill="background1" w:themeFillShade="D9"/>
          </w:tcPr>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"Header":{  </w:t>
            </w:r>
          </w:p>
          <w:p w:rsidR="00865CA3" w:rsidRPr="007B1E20" w:rsidRDefault="00865CA3" w:rsidP="00054F44">
            <w:pPr>
              <w:pStyle w:val="ListParagraph"/>
              <w:numPr>
                <w:ilvl w:val="0"/>
                <w:numId w:val="1"/>
              </w:numPr>
              <w:rPr>
                <w:color w:val="auto"/>
                <w:sz w:val="18"/>
                <w:szCs w:val="18"/>
              </w:rPr>
            </w:pPr>
            <w:r w:rsidRPr="007B1E20">
              <w:rPr>
                <w:color w:val="auto"/>
                <w:sz w:val="18"/>
                <w:szCs w:val="18"/>
              </w:rPr>
              <w:t>"TranID": "12345",</w:t>
            </w:r>
          </w:p>
          <w:p w:rsidR="00865CA3" w:rsidRDefault="00865CA3" w:rsidP="00054F44">
            <w:pPr>
              <w:shd w:val="clear" w:color="auto" w:fill="D9D9D9" w:themeFill="background1" w:themeFillShade="D9"/>
              <w:rPr>
                <w:color w:val="auto"/>
                <w:sz w:val="18"/>
                <w:szCs w:val="18"/>
              </w:rPr>
            </w:pPr>
            <w:r w:rsidRPr="00DA6BEE">
              <w:rPr>
                <w:color w:val="auto"/>
                <w:sz w:val="18"/>
                <w:szCs w:val="18"/>
              </w:rPr>
              <w:t>"Corp_ID": "</w:t>
            </w:r>
            <w:r>
              <w:rPr>
                <w:color w:val="auto"/>
                <w:sz w:val="18"/>
                <w:szCs w:val="18"/>
              </w:rPr>
              <w:t>CorpID</w:t>
            </w:r>
            <w:r w:rsidRPr="00DA6BEE">
              <w:rPr>
                <w:color w:val="auto"/>
                <w:sz w:val="18"/>
                <w:szCs w:val="18"/>
              </w:rPr>
              <w:t>",</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"Maker_ID":"",</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"Checker_ID":"",</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"Approver_ID":""</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"Body":{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"Ben_IFSC":"CBIN0R10001",</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"Ben_Acct_No":"1256905",</w:t>
            </w:r>
          </w:p>
          <w:p w:rsidR="00865CA3" w:rsidRDefault="00865CA3" w:rsidP="00054F44">
            <w:pPr>
              <w:shd w:val="clear" w:color="auto" w:fill="D9D9D9" w:themeFill="background1" w:themeFillShade="D9"/>
              <w:rPr>
                <w:color w:val="auto"/>
                <w:sz w:val="18"/>
                <w:szCs w:val="18"/>
              </w:rPr>
            </w:pPr>
            <w:r w:rsidRPr="00605617">
              <w:rPr>
                <w:color w:val="auto"/>
                <w:sz w:val="18"/>
                <w:szCs w:val="18"/>
              </w:rPr>
              <w:t>"Ben_Name":"KRALIYET</w:t>
            </w:r>
            <w:r w:rsidR="00C923E8">
              <w:rPr>
                <w:color w:val="auto"/>
                <w:sz w:val="18"/>
                <w:szCs w:val="18"/>
              </w:rPr>
              <w:t xml:space="preserve"> WELLNESS OPC PRIVATE LIMITED",</w:t>
            </w:r>
          </w:p>
          <w:p w:rsidR="00C923E8" w:rsidRPr="00605617" w:rsidRDefault="00C923E8" w:rsidP="00054F44">
            <w:pPr>
              <w:shd w:val="clear" w:color="auto" w:fill="D9D9D9" w:themeFill="background1" w:themeFillShade="D9"/>
              <w:rPr>
                <w:color w:val="auto"/>
                <w:sz w:val="18"/>
                <w:szCs w:val="18"/>
              </w:rPr>
            </w:pPr>
            <w:r w:rsidRPr="00C923E8">
              <w:rPr>
                <w:color w:val="auto"/>
                <w:sz w:val="18"/>
                <w:szCs w:val="18"/>
                <w:shd w:val="clear" w:color="auto" w:fill="FFC000"/>
              </w:rPr>
              <w:t>"Ben_Address":" N5-10 IRC VILLAGE NAYAPALLI",</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"Ben_State":"Orissa",</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"Ben_City":"Bhubaneswar",</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"Ben_PinCd":"751015",</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"Ben_DOB":"1989-04-11",</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"Ben_BankName":"Kotak Mahindra Bank",</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"Ben_BankCd":"176",</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"Ben_BranchCd":"00156",</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"Ben_Email":"satyajeetb2@gmail.com",</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"Ben_Mobile":"9658065598",</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"Ben_TrnParticulars":"abc",</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"Ben_PartTrnRmks":"abc",</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"Issue_BranchCd":"0075",</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"Ben_PAN":"AAGCK0479A",</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"Ben_UID":"",</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lastRenderedPageBreak/>
              <w:t>"Seller_Code":"001",</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"Mode_of_Pay":{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"NEFT":{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"YN":"Y",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"Limit":{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"Daily":"5000",</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"Weekly":"35000",</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"Monthly":"105000"</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"RTGS":{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"YN":"Y",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"Limit":{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"Daily":"",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"Weekly":"",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"Monthly":""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"DD":{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"YN":"Y",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"Limit":{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"Daily":"",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"Weekly":"",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"Monthly":""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"FT":{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"YN":"Y",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"Limit":{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"Daily":"",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"Weekly":"",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"Monthly":""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"IMPS":{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"YN":"Y",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"Limit":{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"Daily":"",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"Weekly":"",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"Monthly":""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"Bene_Type":"Private/Public Ltd Co/One Person Company",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"Ben_SettlementTerms":"",</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"Ben_CommercialTerms":"",</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"KYC_Document":[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"KYC_Doc_Id":"55555",</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"KYC_Doc_Name":"PAN Card",</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"KYC_Doc_Type":"POI",</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"KYC_Doc_Format":"PDF",</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"KYC_Doc_Content":"abc"</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t>
            </w:r>
          </w:p>
          <w:p w:rsidR="00865CA3" w:rsidRPr="00605617" w:rsidRDefault="00865CA3" w:rsidP="00054F44">
            <w:pPr>
              <w:shd w:val="clear" w:color="auto" w:fill="D9D9D9" w:themeFill="background1" w:themeFillShade="D9"/>
              <w:rPr>
                <w:color w:val="auto"/>
                <w:sz w:val="18"/>
                <w:szCs w:val="18"/>
              </w:rPr>
            </w:pP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"Ben_Action":"0",</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"Nodal_Flag":"N",</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"Ben_ID":""</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 xml:space="preserve">  "Signature":{  </w:t>
            </w:r>
          </w:p>
          <w:p w:rsidR="00865CA3" w:rsidRDefault="00865CA3" w:rsidP="00054F44">
            <w:pPr>
              <w:shd w:val="clear" w:color="auto" w:fill="D9D9D9" w:themeFill="background1" w:themeFillShade="D9"/>
              <w:rPr>
                <w:color w:val="auto"/>
                <w:sz w:val="18"/>
                <w:szCs w:val="18"/>
              </w:rPr>
            </w:pPr>
            <w:r>
              <w:rPr>
                <w:color w:val="auto"/>
                <w:sz w:val="18"/>
                <w:szCs w:val="18"/>
              </w:rPr>
              <w:lastRenderedPageBreak/>
              <w:t xml:space="preserve">     "Signature":"Signature001” </w:t>
            </w:r>
          </w:p>
          <w:p w:rsidR="00865CA3" w:rsidRPr="00605617" w:rsidRDefault="00865CA3" w:rsidP="00054F44">
            <w:pPr>
              <w:shd w:val="clear" w:color="auto" w:fill="D9D9D9" w:themeFill="background1" w:themeFillShade="D9"/>
              <w:rPr>
                <w:color w:val="auto"/>
                <w:sz w:val="18"/>
                <w:szCs w:val="18"/>
              </w:rPr>
            </w:pPr>
            <w:r w:rsidRPr="00605617">
              <w:rPr>
                <w:color w:val="auto"/>
                <w:sz w:val="18"/>
                <w:szCs w:val="18"/>
              </w:rPr>
              <w:t>}</w:t>
            </w:r>
          </w:p>
          <w:p w:rsidR="00865CA3" w:rsidRPr="00605617" w:rsidRDefault="00865CA3" w:rsidP="00054F44">
            <w:pPr>
              <w:rPr>
                <w:color w:val="auto"/>
                <w:sz w:val="18"/>
                <w:szCs w:val="18"/>
              </w:rPr>
            </w:pPr>
            <w:r>
              <w:rPr>
                <w:color w:val="auto"/>
                <w:sz w:val="18"/>
                <w:szCs w:val="18"/>
              </w:rPr>
              <w:t xml:space="preserve"> </w:t>
            </w:r>
            <w:r w:rsidRPr="00605617">
              <w:rPr>
                <w:color w:val="auto"/>
                <w:sz w:val="18"/>
                <w:szCs w:val="18"/>
              </w:rPr>
              <w:t>}</w:t>
            </w:r>
          </w:p>
          <w:p w:rsidR="00865CA3" w:rsidRDefault="00865CA3" w:rsidP="00054F44">
            <w:pPr>
              <w:rPr>
                <w:i/>
                <w:color w:val="FF0000"/>
                <w:sz w:val="18"/>
                <w:szCs w:val="18"/>
              </w:rPr>
            </w:pPr>
            <w:r w:rsidRPr="00605617">
              <w:rPr>
                <w:color w:val="auto"/>
                <w:sz w:val="18"/>
                <w:szCs w:val="18"/>
              </w:rPr>
              <w:t>}</w:t>
            </w:r>
          </w:p>
        </w:tc>
        <w:tc>
          <w:tcPr>
            <w:tcW w:w="1677" w:type="pct"/>
            <w:shd w:val="clear" w:color="auto" w:fill="D9D9D9" w:themeFill="background1" w:themeFillShade="D9"/>
          </w:tcPr>
          <w:p w:rsidR="00865CA3" w:rsidRPr="00DA6BEE" w:rsidRDefault="00865CA3" w:rsidP="00054F44">
            <w:pPr>
              <w:pStyle w:val="ListParagraph"/>
              <w:numPr>
                <w:ilvl w:val="0"/>
                <w:numId w:val="1"/>
              </w:numPr>
              <w:rPr>
                <w:color w:val="auto"/>
                <w:sz w:val="18"/>
                <w:szCs w:val="18"/>
              </w:rPr>
            </w:pPr>
            <w:r w:rsidRPr="00DA6BEE">
              <w:rPr>
                <w:color w:val="auto"/>
                <w:sz w:val="18"/>
                <w:szCs w:val="18"/>
              </w:rPr>
              <w:lastRenderedPageBreak/>
              <w:t>{"Beneficiary_Nodal_Account_Registration_Res": {</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"Header":    {</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"TranID": "12345",</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"Corp_ID": "</w:t>
            </w:r>
            <w:r>
              <w:rPr>
                <w:color w:val="auto"/>
                <w:sz w:val="18"/>
                <w:szCs w:val="18"/>
              </w:rPr>
              <w:t>CorpID</w:t>
            </w:r>
            <w:r w:rsidRPr="00DA6BEE">
              <w:rPr>
                <w:color w:val="auto"/>
                <w:sz w:val="18"/>
                <w:szCs w:val="18"/>
              </w:rPr>
              <w:t>",</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"Maker_ID": "",</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"Checker_ID": "",</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"Approver_ID": ""</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"Body":    {</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"Status": "Failure",</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"Error_Cde": "ER002",</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"Error_Desc": "Schema Validation Failure"</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w:t>
            </w:r>
          </w:p>
          <w:p w:rsidR="00865CA3" w:rsidRPr="00DA6BEE" w:rsidRDefault="00865CA3" w:rsidP="00054F44">
            <w:pPr>
              <w:pStyle w:val="ListParagraph"/>
              <w:numPr>
                <w:ilvl w:val="0"/>
                <w:numId w:val="1"/>
              </w:numPr>
              <w:rPr>
                <w:color w:val="auto"/>
                <w:sz w:val="18"/>
                <w:szCs w:val="18"/>
              </w:rPr>
            </w:pPr>
            <w:r w:rsidRPr="00DA6BEE">
              <w:rPr>
                <w:color w:val="auto"/>
                <w:sz w:val="18"/>
                <w:szCs w:val="18"/>
              </w:rPr>
              <w:t xml:space="preserve">   "Signature": {"Signature": "Signature001"}</w:t>
            </w:r>
          </w:p>
          <w:p w:rsidR="00865CA3" w:rsidRDefault="00865CA3" w:rsidP="00054F44">
            <w:pPr>
              <w:pStyle w:val="ListParagraph"/>
              <w:numPr>
                <w:ilvl w:val="0"/>
                <w:numId w:val="1"/>
              </w:numPr>
              <w:rPr>
                <w:i/>
                <w:color w:val="FF0000"/>
                <w:sz w:val="18"/>
                <w:szCs w:val="18"/>
              </w:rPr>
            </w:pPr>
            <w:r w:rsidRPr="00DA6BEE">
              <w:rPr>
                <w:color w:val="auto"/>
                <w:sz w:val="18"/>
                <w:szCs w:val="18"/>
              </w:rPr>
              <w:t>}}</w:t>
            </w:r>
          </w:p>
        </w:tc>
      </w:tr>
    </w:tbl>
    <w:p w:rsidR="00865CA3" w:rsidRPr="00865CA3" w:rsidRDefault="00865CA3" w:rsidP="00865CA3"/>
    <w:tbl>
      <w:tblPr>
        <w:tblStyle w:val="TableGrid"/>
        <w:tblW w:w="6643" w:type="pct"/>
        <w:tblInd w:w="-1452" w:type="dxa"/>
        <w:tblLook w:val="04A0" w:firstRow="1" w:lastRow="0" w:firstColumn="1" w:lastColumn="0" w:noHBand="0" w:noVBand="1"/>
      </w:tblPr>
      <w:tblGrid>
        <w:gridCol w:w="2836"/>
        <w:gridCol w:w="4984"/>
        <w:gridCol w:w="3946"/>
      </w:tblGrid>
      <w:tr w:rsidR="008058B5" w:rsidTr="00054F44">
        <w:tc>
          <w:tcPr>
            <w:tcW w:w="1205" w:type="pct"/>
            <w:shd w:val="clear" w:color="auto" w:fill="17365D" w:themeFill="text2" w:themeFillShade="BF"/>
          </w:tcPr>
          <w:p w:rsidR="008058B5" w:rsidRPr="006F6DC2" w:rsidRDefault="008058B5" w:rsidP="00054F44">
            <w:pPr>
              <w:pStyle w:val="ListParagraph"/>
              <w:numPr>
                <w:ilvl w:val="0"/>
                <w:numId w:val="1"/>
              </w:numPr>
              <w:ind w:left="0" w:firstLine="0"/>
              <w:rPr>
                <w:b/>
                <w:color w:val="FFFFFF" w:themeColor="background1"/>
                <w:sz w:val="20"/>
                <w:szCs w:val="20"/>
              </w:rPr>
            </w:pPr>
          </w:p>
        </w:tc>
        <w:tc>
          <w:tcPr>
            <w:tcW w:w="2118" w:type="pct"/>
            <w:shd w:val="clear" w:color="auto" w:fill="17365D" w:themeFill="text2" w:themeFillShade="BF"/>
          </w:tcPr>
          <w:p w:rsidR="008058B5" w:rsidRPr="006F6DC2" w:rsidRDefault="008058B5"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1677" w:type="pct"/>
            <w:shd w:val="clear" w:color="auto" w:fill="17365D" w:themeFill="text2" w:themeFillShade="BF"/>
          </w:tcPr>
          <w:p w:rsidR="008058B5" w:rsidRPr="006F6DC2" w:rsidRDefault="008058B5"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8058B5" w:rsidTr="00054F44">
        <w:tc>
          <w:tcPr>
            <w:tcW w:w="1205" w:type="pct"/>
            <w:shd w:val="clear" w:color="auto" w:fill="D9D9D9" w:themeFill="background1" w:themeFillShade="D9"/>
          </w:tcPr>
          <w:p w:rsidR="00064377" w:rsidRDefault="008058B5" w:rsidP="00C618C4">
            <w:pPr>
              <w:shd w:val="clear" w:color="auto" w:fill="D9D9D9" w:themeFill="background1" w:themeFillShade="D9"/>
              <w:rPr>
                <w:b/>
                <w:color w:val="auto"/>
                <w:sz w:val="20"/>
                <w:szCs w:val="20"/>
              </w:rPr>
            </w:pPr>
            <w:r w:rsidRPr="00C618C4">
              <w:rPr>
                <w:b/>
                <w:color w:val="auto"/>
                <w:sz w:val="20"/>
                <w:szCs w:val="20"/>
              </w:rPr>
              <w:t xml:space="preserve">‘Schema Validation Failure’ if entering incorrect combination of Beneficiary Type and KYC Document Name. </w:t>
            </w:r>
          </w:p>
          <w:p w:rsidR="008058B5" w:rsidRPr="00C618C4" w:rsidRDefault="008058B5" w:rsidP="00C618C4">
            <w:pPr>
              <w:shd w:val="clear" w:color="auto" w:fill="D9D9D9" w:themeFill="background1" w:themeFillShade="D9"/>
              <w:rPr>
                <w:b/>
                <w:color w:val="auto"/>
                <w:sz w:val="20"/>
                <w:szCs w:val="20"/>
              </w:rPr>
            </w:pPr>
            <w:r w:rsidRPr="00C618C4">
              <w:rPr>
                <w:b/>
                <w:color w:val="auto"/>
                <w:sz w:val="20"/>
                <w:szCs w:val="20"/>
              </w:rPr>
              <w:t>For the correct combination please refer the KYC document sheet.</w:t>
            </w:r>
          </w:p>
        </w:tc>
        <w:tc>
          <w:tcPr>
            <w:tcW w:w="2118" w:type="pct"/>
            <w:shd w:val="clear" w:color="auto" w:fill="D9D9D9" w:themeFill="background1" w:themeFillShade="D9"/>
          </w:tcPr>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"Header":{  </w:t>
            </w:r>
          </w:p>
          <w:p w:rsidR="008058B5" w:rsidRPr="007B1E20" w:rsidRDefault="008058B5" w:rsidP="00054F44">
            <w:pPr>
              <w:pStyle w:val="ListParagraph"/>
              <w:numPr>
                <w:ilvl w:val="0"/>
                <w:numId w:val="1"/>
              </w:numPr>
              <w:rPr>
                <w:color w:val="auto"/>
                <w:sz w:val="18"/>
                <w:szCs w:val="18"/>
              </w:rPr>
            </w:pPr>
            <w:r w:rsidRPr="007B1E20">
              <w:rPr>
                <w:color w:val="auto"/>
                <w:sz w:val="18"/>
                <w:szCs w:val="18"/>
              </w:rPr>
              <w:t>"TranID": "12345",</w:t>
            </w:r>
          </w:p>
          <w:p w:rsidR="008058B5" w:rsidRDefault="008058B5" w:rsidP="00054F44">
            <w:pPr>
              <w:shd w:val="clear" w:color="auto" w:fill="D9D9D9" w:themeFill="background1" w:themeFillShade="D9"/>
              <w:rPr>
                <w:color w:val="auto"/>
                <w:sz w:val="18"/>
                <w:szCs w:val="18"/>
              </w:rPr>
            </w:pPr>
            <w:r w:rsidRPr="00DA6BEE">
              <w:rPr>
                <w:color w:val="auto"/>
                <w:sz w:val="18"/>
                <w:szCs w:val="18"/>
              </w:rPr>
              <w:t>"Corp_ID": "</w:t>
            </w:r>
            <w:r>
              <w:rPr>
                <w:color w:val="auto"/>
                <w:sz w:val="18"/>
                <w:szCs w:val="18"/>
              </w:rPr>
              <w:t>CorpID</w:t>
            </w:r>
            <w:r w:rsidRPr="00DA6BEE">
              <w:rPr>
                <w:color w:val="auto"/>
                <w:sz w:val="18"/>
                <w:szCs w:val="18"/>
              </w:rPr>
              <w:t>",</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"Maker_ID":"",</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"Checker_ID":"",</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"Approver_ID":""</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"Body":{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"Ben_IFSC":"CBIN0R10001",</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"Ben_Acct_No":"1256905",</w:t>
            </w:r>
          </w:p>
          <w:p w:rsidR="008058B5" w:rsidRDefault="008058B5" w:rsidP="00054F44">
            <w:pPr>
              <w:shd w:val="clear" w:color="auto" w:fill="D9D9D9" w:themeFill="background1" w:themeFillShade="D9"/>
              <w:rPr>
                <w:color w:val="auto"/>
                <w:sz w:val="18"/>
                <w:szCs w:val="18"/>
              </w:rPr>
            </w:pPr>
            <w:r w:rsidRPr="00605617">
              <w:rPr>
                <w:color w:val="auto"/>
                <w:sz w:val="18"/>
                <w:szCs w:val="18"/>
              </w:rPr>
              <w:t>"Ben_Name":"KRALIYET</w:t>
            </w:r>
            <w:r>
              <w:rPr>
                <w:color w:val="auto"/>
                <w:sz w:val="18"/>
                <w:szCs w:val="18"/>
              </w:rPr>
              <w:t xml:space="preserve"> WELLNESS OPC PRIVATE LIMITED",</w:t>
            </w:r>
          </w:p>
          <w:p w:rsidR="00441B50" w:rsidRPr="00605617" w:rsidRDefault="00441B50" w:rsidP="00054F44">
            <w:pPr>
              <w:shd w:val="clear" w:color="auto" w:fill="D9D9D9" w:themeFill="background1" w:themeFillShade="D9"/>
              <w:rPr>
                <w:color w:val="auto"/>
                <w:sz w:val="18"/>
                <w:szCs w:val="18"/>
              </w:rPr>
            </w:pPr>
            <w:r w:rsidRPr="00441B50">
              <w:rPr>
                <w:color w:val="auto"/>
                <w:sz w:val="18"/>
                <w:szCs w:val="18"/>
              </w:rPr>
              <w:t>"Ben_Address":"N5-10 IRC VILLAGE NAYAPALLI",</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"Ben_State":"Orissa",</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"Ben_City":"Bhubaneswar",</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"Ben_PinCd":"751015",</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"Ben_DOB":"1989-04-11",</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"Ben_BankName":"Kotak Mahindra Bank",</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"Ben_BankCd":"176",</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"Ben_BranchCd":"00156",</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"Ben_Email":"satyajeetb2@gmail.com",</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"Ben_Mobile":"9658065598",</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"Ben_TrnParticulars":"abc",</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"Ben_PartTrnRmks":"abc",</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"Issue_BranchCd":"0075",</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"Ben_PAN":"AAGCK0479A",</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"Ben_UID":"",</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"Seller_Code":"001",</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"Mode_of_Pay":{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"NEFT":{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"YN":"Y",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"Limit":{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"Daily":"5000",</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"Weekly":"35000",</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"Monthly":"105000"</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"RTGS":{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"YN":"Y",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"Limit":{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"Daily":"",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"Weekly":"",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"Monthly":""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"DD":{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"YN":"Y",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"Limit":{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"Daily":"",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"Weekly":"",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"Monthly":""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lastRenderedPageBreak/>
              <w:t xml:space="preserve">"FT":{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"YN":"Y",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"Limit":{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"Daily":"",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"Weekly":"",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"Monthly":""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"IMPS":{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"YN":"Y",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"Limit":{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"Daily":"",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"Weekly":"",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"Monthly":""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t>
            </w:r>
          </w:p>
          <w:p w:rsidR="008058B5" w:rsidRPr="00605617" w:rsidRDefault="008058B5" w:rsidP="00D003DD">
            <w:pPr>
              <w:shd w:val="clear" w:color="auto" w:fill="FFC000"/>
              <w:rPr>
                <w:color w:val="auto"/>
                <w:sz w:val="18"/>
                <w:szCs w:val="18"/>
              </w:rPr>
            </w:pPr>
            <w:r w:rsidRPr="00605617">
              <w:rPr>
                <w:color w:val="auto"/>
                <w:sz w:val="18"/>
                <w:szCs w:val="18"/>
              </w:rPr>
              <w:t>"Bene_Type":"Private/Public Ltd Co/One Person Company",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"Ben_SettlementTerms":"",</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"Ben_CommercialTerms":"",</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"KYC_Document":[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"KYC_Doc_Id":"55555",</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"KYC_Doc_Name":"PAN Card",</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"KYC_Doc_Type":"POI",</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"KYC_Doc_Format":"PDF",</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"KYC_Doc_Content":"abc"</w:t>
            </w:r>
          </w:p>
          <w:p w:rsidR="008058B5" w:rsidRDefault="008058B5" w:rsidP="00054F44">
            <w:pPr>
              <w:shd w:val="clear" w:color="auto" w:fill="D9D9D9" w:themeFill="background1" w:themeFillShade="D9"/>
              <w:rPr>
                <w:color w:val="auto"/>
                <w:sz w:val="18"/>
                <w:szCs w:val="18"/>
              </w:rPr>
            </w:pPr>
            <w:r w:rsidRPr="00605617">
              <w:rPr>
                <w:color w:val="auto"/>
                <w:sz w:val="18"/>
                <w:szCs w:val="18"/>
              </w:rPr>
              <w:t xml:space="preserve">      }</w:t>
            </w:r>
            <w:r w:rsidR="00AA3144">
              <w:rPr>
                <w:color w:val="auto"/>
                <w:sz w:val="18"/>
                <w:szCs w:val="18"/>
              </w:rPr>
              <w:t>,</w:t>
            </w:r>
          </w:p>
          <w:p w:rsidR="00AA3144" w:rsidRPr="00605617" w:rsidRDefault="00AA3144" w:rsidP="00AA3144">
            <w:pPr>
              <w:shd w:val="clear" w:color="auto" w:fill="D9D9D9" w:themeFill="background1" w:themeFillShade="D9"/>
              <w:rPr>
                <w:color w:val="auto"/>
                <w:sz w:val="18"/>
                <w:szCs w:val="18"/>
              </w:rPr>
            </w:pPr>
            <w:r w:rsidRPr="00605617">
              <w:rPr>
                <w:color w:val="auto"/>
                <w:sz w:val="18"/>
                <w:szCs w:val="18"/>
              </w:rPr>
              <w:t xml:space="preserve">{  </w:t>
            </w:r>
          </w:p>
          <w:p w:rsidR="00AA3144" w:rsidRPr="00605617" w:rsidRDefault="00AA3144" w:rsidP="00AA3144">
            <w:pPr>
              <w:shd w:val="clear" w:color="auto" w:fill="D9D9D9" w:themeFill="background1" w:themeFillShade="D9"/>
              <w:rPr>
                <w:color w:val="auto"/>
                <w:sz w:val="18"/>
                <w:szCs w:val="18"/>
              </w:rPr>
            </w:pPr>
            <w:r>
              <w:rPr>
                <w:color w:val="auto"/>
                <w:sz w:val="18"/>
                <w:szCs w:val="18"/>
              </w:rPr>
              <w:t xml:space="preserve">      "KYC_Doc_Id":"55556</w:t>
            </w:r>
            <w:r w:rsidRPr="00605617">
              <w:rPr>
                <w:color w:val="auto"/>
                <w:sz w:val="18"/>
                <w:szCs w:val="18"/>
              </w:rPr>
              <w:t>",</w:t>
            </w:r>
          </w:p>
          <w:p w:rsidR="00AA3144" w:rsidRPr="00605617" w:rsidRDefault="00AA3144" w:rsidP="00AA3144">
            <w:pPr>
              <w:shd w:val="clear" w:color="auto" w:fill="D9D9D9" w:themeFill="background1" w:themeFillShade="D9"/>
              <w:rPr>
                <w:color w:val="auto"/>
                <w:sz w:val="18"/>
                <w:szCs w:val="18"/>
              </w:rPr>
            </w:pPr>
            <w:r w:rsidRPr="00605617">
              <w:rPr>
                <w:color w:val="auto"/>
                <w:sz w:val="18"/>
                <w:szCs w:val="18"/>
              </w:rPr>
              <w:t xml:space="preserve">      </w:t>
            </w:r>
            <w:r w:rsidRPr="00D003DD">
              <w:rPr>
                <w:color w:val="auto"/>
                <w:sz w:val="18"/>
                <w:szCs w:val="18"/>
                <w:shd w:val="clear" w:color="auto" w:fill="FFC000"/>
              </w:rPr>
              <w:t>"</w:t>
            </w:r>
            <w:r w:rsidR="007D2A84" w:rsidRPr="00D003DD">
              <w:rPr>
                <w:color w:val="auto"/>
                <w:sz w:val="18"/>
                <w:szCs w:val="18"/>
                <w:shd w:val="clear" w:color="auto" w:fill="FFC000"/>
              </w:rPr>
              <w:t>KYC_Doc_Name":"Certificate document issued by government authorities</w:t>
            </w:r>
            <w:r w:rsidRPr="00D003DD">
              <w:rPr>
                <w:color w:val="auto"/>
                <w:sz w:val="18"/>
                <w:szCs w:val="18"/>
                <w:shd w:val="clear" w:color="auto" w:fill="FFC000"/>
              </w:rPr>
              <w:t>",</w:t>
            </w:r>
          </w:p>
          <w:p w:rsidR="00AA3144" w:rsidRPr="00605617" w:rsidRDefault="00AA3144" w:rsidP="00AA3144">
            <w:pPr>
              <w:shd w:val="clear" w:color="auto" w:fill="D9D9D9" w:themeFill="background1" w:themeFillShade="D9"/>
              <w:rPr>
                <w:color w:val="auto"/>
                <w:sz w:val="18"/>
                <w:szCs w:val="18"/>
              </w:rPr>
            </w:pPr>
            <w:r w:rsidRPr="00605617">
              <w:rPr>
                <w:color w:val="auto"/>
                <w:sz w:val="18"/>
                <w:szCs w:val="18"/>
              </w:rPr>
              <w:t xml:space="preserve">      "KYC_Doc_Type":"POI",</w:t>
            </w:r>
          </w:p>
          <w:p w:rsidR="00AA3144" w:rsidRPr="00605617" w:rsidRDefault="00AA3144" w:rsidP="00AA3144">
            <w:pPr>
              <w:shd w:val="clear" w:color="auto" w:fill="D9D9D9" w:themeFill="background1" w:themeFillShade="D9"/>
              <w:rPr>
                <w:color w:val="auto"/>
                <w:sz w:val="18"/>
                <w:szCs w:val="18"/>
              </w:rPr>
            </w:pPr>
            <w:r w:rsidRPr="00605617">
              <w:rPr>
                <w:color w:val="auto"/>
                <w:sz w:val="18"/>
                <w:szCs w:val="18"/>
              </w:rPr>
              <w:t xml:space="preserve">      "KYC_Doc_Format":"PDF",</w:t>
            </w:r>
          </w:p>
          <w:p w:rsidR="00AA3144" w:rsidRPr="00605617" w:rsidRDefault="00AA3144" w:rsidP="00AA3144">
            <w:pPr>
              <w:shd w:val="clear" w:color="auto" w:fill="D9D9D9" w:themeFill="background1" w:themeFillShade="D9"/>
              <w:rPr>
                <w:color w:val="auto"/>
                <w:sz w:val="18"/>
                <w:szCs w:val="18"/>
              </w:rPr>
            </w:pPr>
            <w:r w:rsidRPr="00605617">
              <w:rPr>
                <w:color w:val="auto"/>
                <w:sz w:val="18"/>
                <w:szCs w:val="18"/>
              </w:rPr>
              <w:t xml:space="preserve">      "KYC_Doc_Content":"abc"</w:t>
            </w:r>
          </w:p>
          <w:p w:rsidR="00AA3144" w:rsidRPr="00605617" w:rsidRDefault="00AA3144" w:rsidP="00AA3144">
            <w:pPr>
              <w:shd w:val="clear" w:color="auto" w:fill="D9D9D9" w:themeFill="background1" w:themeFillShade="D9"/>
              <w:rPr>
                <w:color w:val="auto"/>
                <w:sz w:val="18"/>
                <w:szCs w:val="18"/>
              </w:rPr>
            </w:pPr>
            <w:r w:rsidRPr="00605617">
              <w:rPr>
                <w:color w:val="auto"/>
                <w:sz w:val="18"/>
                <w:szCs w:val="18"/>
              </w:rPr>
              <w:t xml:space="preserve">      }</w:t>
            </w:r>
          </w:p>
          <w:p w:rsidR="00AA3144" w:rsidRPr="00605617" w:rsidRDefault="00AA3144" w:rsidP="00054F44">
            <w:pPr>
              <w:shd w:val="clear" w:color="auto" w:fill="D9D9D9" w:themeFill="background1" w:themeFillShade="D9"/>
              <w:rPr>
                <w:color w:val="auto"/>
                <w:sz w:val="18"/>
                <w:szCs w:val="18"/>
              </w:rPr>
            </w:pPr>
          </w:p>
          <w:p w:rsidR="008058B5" w:rsidRPr="00605617" w:rsidRDefault="008058B5" w:rsidP="00054F44">
            <w:pPr>
              <w:shd w:val="clear" w:color="auto" w:fill="D9D9D9" w:themeFill="background1" w:themeFillShade="D9"/>
              <w:rPr>
                <w:color w:val="auto"/>
                <w:sz w:val="18"/>
                <w:szCs w:val="18"/>
              </w:rPr>
            </w:pP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"Ben_Action":"0",</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"Nodal_Flag":"N",</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"Ben_ID":""</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 xml:space="preserve">  "Signature":{  </w:t>
            </w:r>
          </w:p>
          <w:p w:rsidR="008058B5" w:rsidRDefault="008058B5" w:rsidP="00054F44">
            <w:pPr>
              <w:shd w:val="clear" w:color="auto" w:fill="D9D9D9" w:themeFill="background1" w:themeFillShade="D9"/>
              <w:rPr>
                <w:color w:val="auto"/>
                <w:sz w:val="18"/>
                <w:szCs w:val="18"/>
              </w:rPr>
            </w:pPr>
            <w:r>
              <w:rPr>
                <w:color w:val="auto"/>
                <w:sz w:val="18"/>
                <w:szCs w:val="18"/>
              </w:rPr>
              <w:t xml:space="preserve">     "Signature":"Signature001” </w:t>
            </w:r>
          </w:p>
          <w:p w:rsidR="008058B5" w:rsidRPr="00605617" w:rsidRDefault="008058B5" w:rsidP="00054F44">
            <w:pPr>
              <w:shd w:val="clear" w:color="auto" w:fill="D9D9D9" w:themeFill="background1" w:themeFillShade="D9"/>
              <w:rPr>
                <w:color w:val="auto"/>
                <w:sz w:val="18"/>
                <w:szCs w:val="18"/>
              </w:rPr>
            </w:pPr>
            <w:r w:rsidRPr="00605617">
              <w:rPr>
                <w:color w:val="auto"/>
                <w:sz w:val="18"/>
                <w:szCs w:val="18"/>
              </w:rPr>
              <w:t>}</w:t>
            </w:r>
          </w:p>
          <w:p w:rsidR="008058B5" w:rsidRPr="00605617" w:rsidRDefault="008058B5" w:rsidP="00054F44">
            <w:pPr>
              <w:rPr>
                <w:color w:val="auto"/>
                <w:sz w:val="18"/>
                <w:szCs w:val="18"/>
              </w:rPr>
            </w:pPr>
            <w:r>
              <w:rPr>
                <w:color w:val="auto"/>
                <w:sz w:val="18"/>
                <w:szCs w:val="18"/>
              </w:rPr>
              <w:t xml:space="preserve"> </w:t>
            </w:r>
            <w:r w:rsidRPr="00605617">
              <w:rPr>
                <w:color w:val="auto"/>
                <w:sz w:val="18"/>
                <w:szCs w:val="18"/>
              </w:rPr>
              <w:t>}</w:t>
            </w:r>
          </w:p>
          <w:p w:rsidR="00C81158" w:rsidRPr="00C81158" w:rsidRDefault="008058B5" w:rsidP="00054F44">
            <w:pPr>
              <w:rPr>
                <w:color w:val="auto"/>
                <w:sz w:val="18"/>
                <w:szCs w:val="18"/>
              </w:rPr>
            </w:pPr>
            <w:r w:rsidRPr="00605617">
              <w:rPr>
                <w:color w:val="auto"/>
                <w:sz w:val="18"/>
                <w:szCs w:val="18"/>
              </w:rPr>
              <w:t>}</w:t>
            </w:r>
          </w:p>
        </w:tc>
        <w:tc>
          <w:tcPr>
            <w:tcW w:w="1677" w:type="pct"/>
            <w:shd w:val="clear" w:color="auto" w:fill="D9D9D9" w:themeFill="background1" w:themeFillShade="D9"/>
          </w:tcPr>
          <w:p w:rsidR="008058B5" w:rsidRPr="00DA6BEE" w:rsidRDefault="008058B5" w:rsidP="00054F44">
            <w:pPr>
              <w:pStyle w:val="ListParagraph"/>
              <w:numPr>
                <w:ilvl w:val="0"/>
                <w:numId w:val="1"/>
              </w:numPr>
              <w:rPr>
                <w:color w:val="auto"/>
                <w:sz w:val="18"/>
                <w:szCs w:val="18"/>
              </w:rPr>
            </w:pPr>
            <w:r w:rsidRPr="00DA6BEE">
              <w:rPr>
                <w:color w:val="auto"/>
                <w:sz w:val="18"/>
                <w:szCs w:val="18"/>
              </w:rPr>
              <w:lastRenderedPageBreak/>
              <w:t>{"Beneficiary_Nodal_Account_Registration_Res": {</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"Header":    {</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"TranID": "12345",</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"Corp_ID": "</w:t>
            </w:r>
            <w:r>
              <w:rPr>
                <w:color w:val="auto"/>
                <w:sz w:val="18"/>
                <w:szCs w:val="18"/>
              </w:rPr>
              <w:t>CorpID</w:t>
            </w:r>
            <w:r w:rsidRPr="00DA6BEE">
              <w:rPr>
                <w:color w:val="auto"/>
                <w:sz w:val="18"/>
                <w:szCs w:val="18"/>
              </w:rPr>
              <w:t>",</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"Maker_ID": "",</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"Checker_ID": "",</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"Approver_ID": ""</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"Body":    {</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"Status": "Failure",</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"Error_Cde": "ER002",</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"Error_Desc": "Schema Validation Failure"</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w:t>
            </w:r>
          </w:p>
          <w:p w:rsidR="008058B5" w:rsidRPr="00DA6BEE" w:rsidRDefault="008058B5" w:rsidP="00054F44">
            <w:pPr>
              <w:pStyle w:val="ListParagraph"/>
              <w:numPr>
                <w:ilvl w:val="0"/>
                <w:numId w:val="1"/>
              </w:numPr>
              <w:rPr>
                <w:color w:val="auto"/>
                <w:sz w:val="18"/>
                <w:szCs w:val="18"/>
              </w:rPr>
            </w:pPr>
            <w:r w:rsidRPr="00DA6BEE">
              <w:rPr>
                <w:color w:val="auto"/>
                <w:sz w:val="18"/>
                <w:szCs w:val="18"/>
              </w:rPr>
              <w:t xml:space="preserve">   "Signature": {"Signature": "Signature001"}</w:t>
            </w:r>
          </w:p>
          <w:p w:rsidR="008058B5" w:rsidRDefault="008058B5" w:rsidP="00054F44">
            <w:pPr>
              <w:pStyle w:val="ListParagraph"/>
              <w:numPr>
                <w:ilvl w:val="0"/>
                <w:numId w:val="1"/>
              </w:numPr>
              <w:rPr>
                <w:i/>
                <w:color w:val="FF0000"/>
                <w:sz w:val="18"/>
                <w:szCs w:val="18"/>
              </w:rPr>
            </w:pPr>
            <w:r w:rsidRPr="00DA6BEE">
              <w:rPr>
                <w:color w:val="auto"/>
                <w:sz w:val="18"/>
                <w:szCs w:val="18"/>
              </w:rPr>
              <w:t>}}</w:t>
            </w:r>
          </w:p>
        </w:tc>
      </w:tr>
    </w:tbl>
    <w:p w:rsidR="00C81158" w:rsidRDefault="00C81158" w:rsidP="00C71CA5">
      <w:pPr>
        <w:pStyle w:val="Heading2"/>
        <w:ind w:left="0" w:firstLine="0"/>
        <w:rPr>
          <w:rFonts w:ascii="Times New Roman" w:hAnsi="Times New Roman" w:cs="Times New Roman"/>
          <w:sz w:val="20"/>
          <w:szCs w:val="20"/>
          <w:u w:val="single"/>
        </w:rPr>
      </w:pPr>
    </w:p>
    <w:p w:rsidR="00C81158" w:rsidRDefault="00C81158" w:rsidP="00C71CA5">
      <w:pPr>
        <w:pStyle w:val="Heading2"/>
        <w:ind w:left="0" w:firstLine="0"/>
        <w:rPr>
          <w:rFonts w:ascii="Times New Roman" w:hAnsi="Times New Roman" w:cs="Times New Roman"/>
          <w:sz w:val="20"/>
          <w:szCs w:val="20"/>
          <w:u w:val="single"/>
        </w:rPr>
      </w:pPr>
    </w:p>
    <w:tbl>
      <w:tblPr>
        <w:tblStyle w:val="TableGrid"/>
        <w:tblW w:w="6643" w:type="pct"/>
        <w:tblInd w:w="-1452" w:type="dxa"/>
        <w:tblLook w:val="04A0" w:firstRow="1" w:lastRow="0" w:firstColumn="1" w:lastColumn="0" w:noHBand="0" w:noVBand="1"/>
      </w:tblPr>
      <w:tblGrid>
        <w:gridCol w:w="2836"/>
        <w:gridCol w:w="4984"/>
        <w:gridCol w:w="3946"/>
      </w:tblGrid>
      <w:tr w:rsidR="00C81158" w:rsidTr="00054F44">
        <w:tc>
          <w:tcPr>
            <w:tcW w:w="1205" w:type="pct"/>
            <w:shd w:val="clear" w:color="auto" w:fill="17365D" w:themeFill="text2" w:themeFillShade="BF"/>
          </w:tcPr>
          <w:p w:rsidR="00C81158" w:rsidRPr="006F6DC2" w:rsidRDefault="00C81158" w:rsidP="00054F44">
            <w:pPr>
              <w:pStyle w:val="ListParagraph"/>
              <w:numPr>
                <w:ilvl w:val="0"/>
                <w:numId w:val="1"/>
              </w:numPr>
              <w:ind w:left="0" w:firstLine="0"/>
              <w:rPr>
                <w:b/>
                <w:color w:val="FFFFFF" w:themeColor="background1"/>
                <w:sz w:val="20"/>
                <w:szCs w:val="20"/>
              </w:rPr>
            </w:pPr>
          </w:p>
        </w:tc>
        <w:tc>
          <w:tcPr>
            <w:tcW w:w="2118" w:type="pct"/>
            <w:shd w:val="clear" w:color="auto" w:fill="17365D" w:themeFill="text2" w:themeFillShade="BF"/>
          </w:tcPr>
          <w:p w:rsidR="00C81158" w:rsidRPr="006F6DC2" w:rsidRDefault="00C81158"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1677" w:type="pct"/>
            <w:shd w:val="clear" w:color="auto" w:fill="17365D" w:themeFill="text2" w:themeFillShade="BF"/>
          </w:tcPr>
          <w:p w:rsidR="00C81158" w:rsidRPr="006F6DC2" w:rsidRDefault="00C81158"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C81158" w:rsidTr="00054F44">
        <w:tc>
          <w:tcPr>
            <w:tcW w:w="1205" w:type="pct"/>
            <w:shd w:val="clear" w:color="auto" w:fill="D9D9D9" w:themeFill="background1" w:themeFillShade="D9"/>
          </w:tcPr>
          <w:p w:rsidR="00C81158" w:rsidRPr="0001052C" w:rsidRDefault="00C81158" w:rsidP="0060402F">
            <w:pPr>
              <w:shd w:val="clear" w:color="auto" w:fill="D9D9D9" w:themeFill="background1" w:themeFillShade="D9"/>
              <w:rPr>
                <w:b/>
                <w:color w:val="auto"/>
                <w:sz w:val="20"/>
                <w:szCs w:val="20"/>
              </w:rPr>
            </w:pPr>
            <w:r w:rsidRPr="0001052C">
              <w:rPr>
                <w:b/>
                <w:color w:val="auto"/>
                <w:sz w:val="20"/>
                <w:szCs w:val="20"/>
              </w:rPr>
              <w:t>‘Schema Validation Failure’ if entering incorre</w:t>
            </w:r>
            <w:r w:rsidR="0060402F" w:rsidRPr="0001052C">
              <w:rPr>
                <w:b/>
                <w:color w:val="auto"/>
                <w:sz w:val="20"/>
                <w:szCs w:val="20"/>
              </w:rPr>
              <w:t>ct combination of Beneficiary state</w:t>
            </w:r>
            <w:r w:rsidRPr="0001052C">
              <w:rPr>
                <w:b/>
                <w:color w:val="auto"/>
                <w:sz w:val="20"/>
                <w:szCs w:val="20"/>
              </w:rPr>
              <w:t xml:space="preserve"> and </w:t>
            </w:r>
            <w:r w:rsidR="0060402F" w:rsidRPr="0001052C">
              <w:rPr>
                <w:b/>
                <w:color w:val="auto"/>
                <w:sz w:val="20"/>
                <w:szCs w:val="20"/>
              </w:rPr>
              <w:t>City</w:t>
            </w:r>
            <w:r w:rsidRPr="0001052C">
              <w:rPr>
                <w:b/>
                <w:color w:val="auto"/>
                <w:sz w:val="20"/>
                <w:szCs w:val="20"/>
              </w:rPr>
              <w:t xml:space="preserve">. For the correct combination please refer </w:t>
            </w:r>
            <w:r w:rsidR="0060402F" w:rsidRPr="0001052C">
              <w:rPr>
                <w:b/>
                <w:color w:val="auto"/>
                <w:sz w:val="20"/>
                <w:szCs w:val="20"/>
              </w:rPr>
              <w:t>the City/State sheet</w:t>
            </w:r>
            <w:r w:rsidRPr="0001052C">
              <w:rPr>
                <w:b/>
                <w:color w:val="auto"/>
                <w:sz w:val="20"/>
                <w:szCs w:val="20"/>
              </w:rPr>
              <w:t xml:space="preserve">.  </w:t>
            </w:r>
          </w:p>
        </w:tc>
        <w:tc>
          <w:tcPr>
            <w:tcW w:w="2118" w:type="pct"/>
            <w:shd w:val="clear" w:color="auto" w:fill="D9D9D9" w:themeFill="background1" w:themeFillShade="D9"/>
          </w:tcPr>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"Header":{  </w:t>
            </w:r>
          </w:p>
          <w:p w:rsidR="00C81158" w:rsidRPr="007B1E20" w:rsidRDefault="00C81158" w:rsidP="00054F44">
            <w:pPr>
              <w:pStyle w:val="ListParagraph"/>
              <w:numPr>
                <w:ilvl w:val="0"/>
                <w:numId w:val="1"/>
              </w:numPr>
              <w:rPr>
                <w:color w:val="auto"/>
                <w:sz w:val="18"/>
                <w:szCs w:val="18"/>
              </w:rPr>
            </w:pPr>
            <w:r w:rsidRPr="007B1E20">
              <w:rPr>
                <w:color w:val="auto"/>
                <w:sz w:val="18"/>
                <w:szCs w:val="18"/>
              </w:rPr>
              <w:t>"TranID": "12345",</w:t>
            </w:r>
          </w:p>
          <w:p w:rsidR="00C81158" w:rsidRDefault="00C81158" w:rsidP="00054F44">
            <w:pPr>
              <w:shd w:val="clear" w:color="auto" w:fill="D9D9D9" w:themeFill="background1" w:themeFillShade="D9"/>
              <w:rPr>
                <w:color w:val="auto"/>
                <w:sz w:val="18"/>
                <w:szCs w:val="18"/>
              </w:rPr>
            </w:pPr>
            <w:r w:rsidRPr="00DA6BEE">
              <w:rPr>
                <w:color w:val="auto"/>
                <w:sz w:val="18"/>
                <w:szCs w:val="18"/>
              </w:rPr>
              <w:t>"Corp_ID": "</w:t>
            </w:r>
            <w:r>
              <w:rPr>
                <w:color w:val="auto"/>
                <w:sz w:val="18"/>
                <w:szCs w:val="18"/>
              </w:rPr>
              <w:t>CorpID</w:t>
            </w:r>
            <w:r w:rsidRPr="00DA6BEE">
              <w:rPr>
                <w:color w:val="auto"/>
                <w:sz w:val="18"/>
                <w:szCs w:val="18"/>
              </w:rPr>
              <w:t>",</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"Maker_ID":"",</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"Checker_ID":"",</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lastRenderedPageBreak/>
              <w:t>"Approver_ID":""</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"Body":{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"Ben_IFSC":"CBIN0R10001",</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"Ben_Acct_No":"1256905",</w:t>
            </w:r>
          </w:p>
          <w:p w:rsidR="00C81158" w:rsidRDefault="00C81158" w:rsidP="00054F44">
            <w:pPr>
              <w:shd w:val="clear" w:color="auto" w:fill="D9D9D9" w:themeFill="background1" w:themeFillShade="D9"/>
              <w:rPr>
                <w:color w:val="auto"/>
                <w:sz w:val="18"/>
                <w:szCs w:val="18"/>
              </w:rPr>
            </w:pPr>
            <w:r w:rsidRPr="00605617">
              <w:rPr>
                <w:color w:val="auto"/>
                <w:sz w:val="18"/>
                <w:szCs w:val="18"/>
              </w:rPr>
              <w:t>"Ben_Name":"KRALIYET</w:t>
            </w:r>
            <w:r>
              <w:rPr>
                <w:color w:val="auto"/>
                <w:sz w:val="18"/>
                <w:szCs w:val="18"/>
              </w:rPr>
              <w:t xml:space="preserve"> WELLNESS OPC PRIVATE LIMITED",</w:t>
            </w:r>
          </w:p>
          <w:p w:rsidR="00C81158" w:rsidRPr="00605617" w:rsidRDefault="00C81158" w:rsidP="00054F44">
            <w:pPr>
              <w:shd w:val="clear" w:color="auto" w:fill="D9D9D9" w:themeFill="background1" w:themeFillShade="D9"/>
              <w:rPr>
                <w:color w:val="auto"/>
                <w:sz w:val="18"/>
                <w:szCs w:val="18"/>
              </w:rPr>
            </w:pPr>
            <w:r w:rsidRPr="00441B50">
              <w:rPr>
                <w:color w:val="auto"/>
                <w:sz w:val="18"/>
                <w:szCs w:val="18"/>
              </w:rPr>
              <w:t>"Ben_Address":"N5-10 IRC VILLAGE NAYAPALLI",</w:t>
            </w:r>
          </w:p>
          <w:p w:rsidR="00C81158" w:rsidRPr="00605617" w:rsidRDefault="00C81158" w:rsidP="00054F44">
            <w:pPr>
              <w:shd w:val="clear" w:color="auto" w:fill="D9D9D9" w:themeFill="background1" w:themeFillShade="D9"/>
              <w:rPr>
                <w:color w:val="auto"/>
                <w:sz w:val="18"/>
                <w:szCs w:val="18"/>
              </w:rPr>
            </w:pPr>
            <w:r w:rsidRPr="00E80662">
              <w:rPr>
                <w:color w:val="auto"/>
                <w:sz w:val="18"/>
                <w:szCs w:val="18"/>
                <w:shd w:val="clear" w:color="auto" w:fill="FFC000"/>
              </w:rPr>
              <w:t>"Ben_State":"Orissa",</w:t>
            </w:r>
          </w:p>
          <w:p w:rsidR="00C81158" w:rsidRPr="00605617" w:rsidRDefault="00C81158" w:rsidP="00054F44">
            <w:pPr>
              <w:shd w:val="clear" w:color="auto" w:fill="D9D9D9" w:themeFill="background1" w:themeFillShade="D9"/>
              <w:rPr>
                <w:color w:val="auto"/>
                <w:sz w:val="18"/>
                <w:szCs w:val="18"/>
              </w:rPr>
            </w:pPr>
            <w:r w:rsidRPr="00E80662">
              <w:rPr>
                <w:color w:val="auto"/>
                <w:sz w:val="18"/>
                <w:szCs w:val="18"/>
                <w:shd w:val="clear" w:color="auto" w:fill="FFC000"/>
              </w:rPr>
              <w:t>"Ben_City":"</w:t>
            </w:r>
            <w:r w:rsidR="0040080A" w:rsidRPr="00E80662">
              <w:rPr>
                <w:color w:val="auto"/>
                <w:sz w:val="18"/>
                <w:szCs w:val="18"/>
                <w:shd w:val="clear" w:color="auto" w:fill="FFC000"/>
              </w:rPr>
              <w:t>Mumbai</w:t>
            </w:r>
            <w:r w:rsidRPr="00E80662">
              <w:rPr>
                <w:color w:val="auto"/>
                <w:sz w:val="18"/>
                <w:szCs w:val="18"/>
                <w:shd w:val="clear" w:color="auto" w:fill="FFC000"/>
              </w:rPr>
              <w:t>",</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"Ben_PinCd":"751015",</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"Ben_DOB":"1989-04-11",</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"Ben_BankName":"Kotak Mahindra Bank",</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"Ben_BankCd":"176",</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"Ben_BranchCd":"00156",</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"Ben_Email":"satyajeetb2@gmail.com",</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"Ben_Mobile":"9658065598",</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"Ben_TrnParticulars":"abc",</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"Ben_PartTrnRmks":"abc",</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"Issue_BranchCd":"0075",</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"Ben_PAN":"AAGCK0479A",</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"Ben_UID":"",</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"Seller_Code":"001",</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"Mode_of_Pay":{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"NEFT":{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"YN":"Y",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"Limit":{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"Daily":"5000",</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"Weekly":"35000",</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"Monthly":"105000"</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"RTGS":{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"YN":"Y",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"Limit":{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"Daily":"",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"Weekly":"",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"Monthly":""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"DD":{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"YN":"Y",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"Limit":{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"Daily":"",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"Weekly":"",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"Monthly":""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"FT":{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"YN":"Y",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"Limit":{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"Daily":"",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"Weekly":"",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"Monthly":""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"IMPS":{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"YN":"Y",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"Limit":{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"Daily":"",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"Weekly":"",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"Monthly":""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lastRenderedPageBreak/>
              <w:t xml:space="preserve">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w:t>
            </w:r>
          </w:p>
          <w:p w:rsidR="005D3BC6" w:rsidRDefault="00C81158" w:rsidP="005D3BC6">
            <w:pPr>
              <w:shd w:val="clear" w:color="auto" w:fill="D9D9D9" w:themeFill="background1" w:themeFillShade="D9"/>
            </w:pPr>
            <w:r w:rsidRPr="00605617">
              <w:rPr>
                <w:color w:val="auto"/>
                <w:sz w:val="18"/>
                <w:szCs w:val="18"/>
              </w:rPr>
              <w:t xml:space="preserve">     },</w:t>
            </w:r>
            <w:r w:rsidR="005D3BC6">
              <w:t xml:space="preserve"> </w:t>
            </w:r>
          </w:p>
          <w:p w:rsidR="00C81158" w:rsidRPr="00605617" w:rsidRDefault="005D3BC6" w:rsidP="005D3BC6">
            <w:pPr>
              <w:shd w:val="clear" w:color="auto" w:fill="D9D9D9" w:themeFill="background1" w:themeFillShade="D9"/>
              <w:rPr>
                <w:color w:val="auto"/>
                <w:sz w:val="18"/>
                <w:szCs w:val="18"/>
              </w:rPr>
            </w:pPr>
            <w:r w:rsidRPr="005D3BC6">
              <w:rPr>
                <w:color w:val="auto"/>
                <w:sz w:val="18"/>
                <w:szCs w:val="18"/>
              </w:rPr>
              <w:t>"Bene_Type":"Private/Public Ltd Co/One Person Company",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"Ben_SettlementTerms":"",</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"Ben_CommercialTerms":"",</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"KYC_Document":[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"KYC_Doc_Id":"55555",</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"KYC_Doc_Name":"PAN Card",</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"KYC_Doc_Type":"POI",</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"KYC_Doc_Format":"PDF",</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"KYC_Doc_Content":"abc"</w:t>
            </w:r>
          </w:p>
          <w:p w:rsidR="00C81158" w:rsidRDefault="00C81158" w:rsidP="00054F44">
            <w:pPr>
              <w:shd w:val="clear" w:color="auto" w:fill="D9D9D9" w:themeFill="background1" w:themeFillShade="D9"/>
              <w:rPr>
                <w:color w:val="auto"/>
                <w:sz w:val="18"/>
                <w:szCs w:val="18"/>
              </w:rPr>
            </w:pPr>
            <w:r w:rsidRPr="00605617">
              <w:rPr>
                <w:color w:val="auto"/>
                <w:sz w:val="18"/>
                <w:szCs w:val="18"/>
              </w:rPr>
              <w:t xml:space="preserve">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"Ben_Action":"0",</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"Nodal_Flag":"N",</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"Ben_ID":""</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 xml:space="preserve">  "Signature":{  </w:t>
            </w:r>
          </w:p>
          <w:p w:rsidR="00C81158" w:rsidRDefault="00C81158" w:rsidP="00054F44">
            <w:pPr>
              <w:shd w:val="clear" w:color="auto" w:fill="D9D9D9" w:themeFill="background1" w:themeFillShade="D9"/>
              <w:rPr>
                <w:color w:val="auto"/>
                <w:sz w:val="18"/>
                <w:szCs w:val="18"/>
              </w:rPr>
            </w:pPr>
            <w:r>
              <w:rPr>
                <w:color w:val="auto"/>
                <w:sz w:val="18"/>
                <w:szCs w:val="18"/>
              </w:rPr>
              <w:t xml:space="preserve">     "Signature":"Signature001” </w:t>
            </w:r>
          </w:p>
          <w:p w:rsidR="00C81158" w:rsidRPr="00605617" w:rsidRDefault="00C81158" w:rsidP="00054F44">
            <w:pPr>
              <w:shd w:val="clear" w:color="auto" w:fill="D9D9D9" w:themeFill="background1" w:themeFillShade="D9"/>
              <w:rPr>
                <w:color w:val="auto"/>
                <w:sz w:val="18"/>
                <w:szCs w:val="18"/>
              </w:rPr>
            </w:pPr>
            <w:r w:rsidRPr="00605617">
              <w:rPr>
                <w:color w:val="auto"/>
                <w:sz w:val="18"/>
                <w:szCs w:val="18"/>
              </w:rPr>
              <w:t>}</w:t>
            </w:r>
          </w:p>
          <w:p w:rsidR="00C81158" w:rsidRPr="00605617" w:rsidRDefault="00C81158" w:rsidP="00054F44">
            <w:pPr>
              <w:rPr>
                <w:color w:val="auto"/>
                <w:sz w:val="18"/>
                <w:szCs w:val="18"/>
              </w:rPr>
            </w:pPr>
            <w:r>
              <w:rPr>
                <w:color w:val="auto"/>
                <w:sz w:val="18"/>
                <w:szCs w:val="18"/>
              </w:rPr>
              <w:t xml:space="preserve"> </w:t>
            </w:r>
            <w:r w:rsidRPr="00605617">
              <w:rPr>
                <w:color w:val="auto"/>
                <w:sz w:val="18"/>
                <w:szCs w:val="18"/>
              </w:rPr>
              <w:t>}</w:t>
            </w:r>
          </w:p>
          <w:p w:rsidR="00C81158" w:rsidRDefault="00C81158" w:rsidP="00054F44">
            <w:pPr>
              <w:rPr>
                <w:i/>
                <w:color w:val="FF0000"/>
                <w:sz w:val="18"/>
                <w:szCs w:val="18"/>
              </w:rPr>
            </w:pPr>
            <w:r w:rsidRPr="00605617">
              <w:rPr>
                <w:color w:val="auto"/>
                <w:sz w:val="18"/>
                <w:szCs w:val="18"/>
              </w:rPr>
              <w:t>}</w:t>
            </w:r>
          </w:p>
        </w:tc>
        <w:tc>
          <w:tcPr>
            <w:tcW w:w="1677" w:type="pct"/>
            <w:shd w:val="clear" w:color="auto" w:fill="D9D9D9" w:themeFill="background1" w:themeFillShade="D9"/>
          </w:tcPr>
          <w:p w:rsidR="00C81158" w:rsidRPr="00DA6BEE" w:rsidRDefault="00C81158" w:rsidP="00054F44">
            <w:pPr>
              <w:pStyle w:val="ListParagraph"/>
              <w:numPr>
                <w:ilvl w:val="0"/>
                <w:numId w:val="1"/>
              </w:numPr>
              <w:rPr>
                <w:color w:val="auto"/>
                <w:sz w:val="18"/>
                <w:szCs w:val="18"/>
              </w:rPr>
            </w:pPr>
            <w:r w:rsidRPr="00DA6BEE">
              <w:rPr>
                <w:color w:val="auto"/>
                <w:sz w:val="18"/>
                <w:szCs w:val="18"/>
              </w:rPr>
              <w:lastRenderedPageBreak/>
              <w:t>{"Beneficiary_Nodal_Account_Registration_Res": {</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"Header":    {</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"TranID": "12345",</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"Corp_ID": "</w:t>
            </w:r>
            <w:r>
              <w:rPr>
                <w:color w:val="auto"/>
                <w:sz w:val="18"/>
                <w:szCs w:val="18"/>
              </w:rPr>
              <w:t>CorpID</w:t>
            </w:r>
            <w:r w:rsidRPr="00DA6BEE">
              <w:rPr>
                <w:color w:val="auto"/>
                <w:sz w:val="18"/>
                <w:szCs w:val="18"/>
              </w:rPr>
              <w:t>",</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"Maker_ID": "",</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"Checker_ID": "",</w:t>
            </w:r>
          </w:p>
          <w:p w:rsidR="00C81158" w:rsidRPr="00DA6BEE" w:rsidRDefault="00C81158" w:rsidP="00054F44">
            <w:pPr>
              <w:pStyle w:val="ListParagraph"/>
              <w:numPr>
                <w:ilvl w:val="0"/>
                <w:numId w:val="1"/>
              </w:numPr>
              <w:rPr>
                <w:color w:val="auto"/>
                <w:sz w:val="18"/>
                <w:szCs w:val="18"/>
              </w:rPr>
            </w:pPr>
            <w:r w:rsidRPr="00DA6BEE">
              <w:rPr>
                <w:color w:val="auto"/>
                <w:sz w:val="18"/>
                <w:szCs w:val="18"/>
              </w:rPr>
              <w:lastRenderedPageBreak/>
              <w:t xml:space="preserve">      "Approver_ID": ""</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"Body":    {</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"Status": "Failure",</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"Error_Cde": "ER002",</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"Error_Desc": "Schema Validation Failure"</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w:t>
            </w:r>
          </w:p>
          <w:p w:rsidR="00C81158" w:rsidRPr="00DA6BEE" w:rsidRDefault="00C81158" w:rsidP="00054F44">
            <w:pPr>
              <w:pStyle w:val="ListParagraph"/>
              <w:numPr>
                <w:ilvl w:val="0"/>
                <w:numId w:val="1"/>
              </w:numPr>
              <w:rPr>
                <w:color w:val="auto"/>
                <w:sz w:val="18"/>
                <w:szCs w:val="18"/>
              </w:rPr>
            </w:pPr>
            <w:r w:rsidRPr="00DA6BEE">
              <w:rPr>
                <w:color w:val="auto"/>
                <w:sz w:val="18"/>
                <w:szCs w:val="18"/>
              </w:rPr>
              <w:t xml:space="preserve">   "Signature": {"Signature": "Signature001"}</w:t>
            </w:r>
          </w:p>
          <w:p w:rsidR="00C81158" w:rsidRDefault="00C81158" w:rsidP="00054F44">
            <w:pPr>
              <w:pStyle w:val="ListParagraph"/>
              <w:numPr>
                <w:ilvl w:val="0"/>
                <w:numId w:val="1"/>
              </w:numPr>
              <w:rPr>
                <w:i/>
                <w:color w:val="FF0000"/>
                <w:sz w:val="18"/>
                <w:szCs w:val="18"/>
              </w:rPr>
            </w:pPr>
            <w:r w:rsidRPr="00DA6BEE">
              <w:rPr>
                <w:color w:val="auto"/>
                <w:sz w:val="18"/>
                <w:szCs w:val="18"/>
              </w:rPr>
              <w:t>}}</w:t>
            </w:r>
          </w:p>
        </w:tc>
      </w:tr>
    </w:tbl>
    <w:p w:rsidR="00C81158" w:rsidRDefault="00C81158" w:rsidP="00C71CA5">
      <w:pPr>
        <w:pStyle w:val="Heading2"/>
        <w:ind w:left="0" w:firstLine="0"/>
        <w:rPr>
          <w:rFonts w:ascii="Times New Roman" w:hAnsi="Times New Roman" w:cs="Times New Roman"/>
          <w:i w:val="0"/>
          <w:sz w:val="20"/>
          <w:szCs w:val="20"/>
          <w:u w:val="single"/>
        </w:rPr>
      </w:pPr>
    </w:p>
    <w:tbl>
      <w:tblPr>
        <w:tblStyle w:val="TableGrid"/>
        <w:tblW w:w="6643" w:type="pct"/>
        <w:tblInd w:w="-1452" w:type="dxa"/>
        <w:tblLook w:val="04A0" w:firstRow="1" w:lastRow="0" w:firstColumn="1" w:lastColumn="0" w:noHBand="0" w:noVBand="1"/>
      </w:tblPr>
      <w:tblGrid>
        <w:gridCol w:w="2836"/>
        <w:gridCol w:w="4984"/>
        <w:gridCol w:w="3946"/>
      </w:tblGrid>
      <w:tr w:rsidR="007C5B2F" w:rsidTr="00054F44">
        <w:tc>
          <w:tcPr>
            <w:tcW w:w="1205" w:type="pct"/>
            <w:shd w:val="clear" w:color="auto" w:fill="17365D" w:themeFill="text2" w:themeFillShade="BF"/>
          </w:tcPr>
          <w:p w:rsidR="007C5B2F" w:rsidRPr="006F6DC2" w:rsidRDefault="007C5B2F" w:rsidP="00054F44">
            <w:pPr>
              <w:pStyle w:val="ListParagraph"/>
              <w:numPr>
                <w:ilvl w:val="0"/>
                <w:numId w:val="1"/>
              </w:numPr>
              <w:ind w:left="0" w:firstLine="0"/>
              <w:rPr>
                <w:b/>
                <w:color w:val="FFFFFF" w:themeColor="background1"/>
                <w:sz w:val="20"/>
                <w:szCs w:val="20"/>
              </w:rPr>
            </w:pPr>
          </w:p>
        </w:tc>
        <w:tc>
          <w:tcPr>
            <w:tcW w:w="2118" w:type="pct"/>
            <w:shd w:val="clear" w:color="auto" w:fill="17365D" w:themeFill="text2" w:themeFillShade="BF"/>
          </w:tcPr>
          <w:p w:rsidR="007C5B2F" w:rsidRPr="006F6DC2" w:rsidRDefault="007C5B2F"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1677" w:type="pct"/>
            <w:shd w:val="clear" w:color="auto" w:fill="17365D" w:themeFill="text2" w:themeFillShade="BF"/>
          </w:tcPr>
          <w:p w:rsidR="007C5B2F" w:rsidRPr="006F6DC2" w:rsidRDefault="007C5B2F"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7C5B2F" w:rsidTr="00054F44">
        <w:tc>
          <w:tcPr>
            <w:tcW w:w="1205" w:type="pct"/>
            <w:shd w:val="clear" w:color="auto" w:fill="D9D9D9" w:themeFill="background1" w:themeFillShade="D9"/>
          </w:tcPr>
          <w:p w:rsidR="007C5B2F" w:rsidRPr="00BA2551" w:rsidRDefault="007C5B2F" w:rsidP="007C5B2F">
            <w:pPr>
              <w:shd w:val="clear" w:color="auto" w:fill="D9D9D9" w:themeFill="background1" w:themeFillShade="D9"/>
              <w:rPr>
                <w:b/>
                <w:color w:val="auto"/>
                <w:sz w:val="20"/>
                <w:szCs w:val="20"/>
              </w:rPr>
            </w:pPr>
            <w:r w:rsidRPr="00BA2551">
              <w:rPr>
                <w:b/>
                <w:color w:val="auto"/>
                <w:sz w:val="20"/>
                <w:szCs w:val="20"/>
              </w:rPr>
              <w:t>‘Schema Validation Failure’ if value entered into the field is not as per validation set of field. E.g.</w:t>
            </w:r>
          </w:p>
          <w:p w:rsidR="007C5B2F" w:rsidRPr="007C5B2F" w:rsidRDefault="007C5B2F" w:rsidP="005C274A">
            <w:pPr>
              <w:pStyle w:val="ListParagraph"/>
              <w:numPr>
                <w:ilvl w:val="0"/>
                <w:numId w:val="11"/>
              </w:numPr>
              <w:shd w:val="clear" w:color="auto" w:fill="D9D9D9" w:themeFill="background1" w:themeFillShade="D9"/>
              <w:rPr>
                <w:color w:val="auto"/>
                <w:sz w:val="18"/>
                <w:szCs w:val="18"/>
              </w:rPr>
            </w:pPr>
            <w:r w:rsidRPr="00BA2551">
              <w:rPr>
                <w:b/>
                <w:color w:val="auto"/>
                <w:sz w:val="20"/>
                <w:szCs w:val="20"/>
              </w:rPr>
              <w:t>If any value needs to be in Upper case and entered value is in lower case.</w:t>
            </w:r>
            <w:r w:rsidRPr="007C5B2F">
              <w:rPr>
                <w:color w:val="auto"/>
                <w:sz w:val="18"/>
                <w:szCs w:val="18"/>
              </w:rPr>
              <w:t xml:space="preserve"> </w:t>
            </w:r>
          </w:p>
        </w:tc>
        <w:tc>
          <w:tcPr>
            <w:tcW w:w="2118" w:type="pct"/>
            <w:shd w:val="clear" w:color="auto" w:fill="D9D9D9" w:themeFill="background1" w:themeFillShade="D9"/>
          </w:tcPr>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"Header":{  </w:t>
            </w:r>
          </w:p>
          <w:p w:rsidR="007C5B2F" w:rsidRPr="007B1E20" w:rsidRDefault="007C5B2F" w:rsidP="00054F44">
            <w:pPr>
              <w:pStyle w:val="ListParagraph"/>
              <w:numPr>
                <w:ilvl w:val="0"/>
                <w:numId w:val="1"/>
              </w:numPr>
              <w:rPr>
                <w:color w:val="auto"/>
                <w:sz w:val="18"/>
                <w:szCs w:val="18"/>
              </w:rPr>
            </w:pPr>
            <w:r w:rsidRPr="007B1E20">
              <w:rPr>
                <w:color w:val="auto"/>
                <w:sz w:val="18"/>
                <w:szCs w:val="18"/>
              </w:rPr>
              <w:t>"TranID": "12345",</w:t>
            </w:r>
          </w:p>
          <w:p w:rsidR="007C5B2F" w:rsidRDefault="007C5B2F" w:rsidP="00054F44">
            <w:pPr>
              <w:shd w:val="clear" w:color="auto" w:fill="D9D9D9" w:themeFill="background1" w:themeFillShade="D9"/>
              <w:rPr>
                <w:color w:val="auto"/>
                <w:sz w:val="18"/>
                <w:szCs w:val="18"/>
              </w:rPr>
            </w:pPr>
            <w:r w:rsidRPr="00DA6BEE">
              <w:rPr>
                <w:color w:val="auto"/>
                <w:sz w:val="18"/>
                <w:szCs w:val="18"/>
              </w:rPr>
              <w:t>"Corp_ID": "</w:t>
            </w:r>
            <w:r>
              <w:rPr>
                <w:color w:val="auto"/>
                <w:sz w:val="18"/>
                <w:szCs w:val="18"/>
              </w:rPr>
              <w:t>CorpID</w:t>
            </w:r>
            <w:r w:rsidRPr="00DA6BEE">
              <w:rPr>
                <w:color w:val="auto"/>
                <w:sz w:val="18"/>
                <w:szCs w:val="18"/>
              </w:rPr>
              <w:t>",</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"Maker_ID":"",</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"Checker_ID":"",</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"Approver_ID":""</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"Body":{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"Ben_IFSC":"CBIN0R10001",</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"Ben_Acct_No":"1256905",</w:t>
            </w:r>
          </w:p>
          <w:p w:rsidR="007C5B2F" w:rsidRDefault="007C5B2F" w:rsidP="00054F44">
            <w:pPr>
              <w:shd w:val="clear" w:color="auto" w:fill="D9D9D9" w:themeFill="background1" w:themeFillShade="D9"/>
              <w:rPr>
                <w:color w:val="auto"/>
                <w:sz w:val="18"/>
                <w:szCs w:val="18"/>
              </w:rPr>
            </w:pPr>
            <w:r w:rsidRPr="00605617">
              <w:rPr>
                <w:color w:val="auto"/>
                <w:sz w:val="18"/>
                <w:szCs w:val="18"/>
              </w:rPr>
              <w:t>"Ben_Name":"KRALIYET</w:t>
            </w:r>
            <w:r>
              <w:rPr>
                <w:color w:val="auto"/>
                <w:sz w:val="18"/>
                <w:szCs w:val="18"/>
              </w:rPr>
              <w:t xml:space="preserve"> WELLNESS OPC PRIVATE LIMITED",</w:t>
            </w:r>
          </w:p>
          <w:p w:rsidR="007C5B2F" w:rsidRPr="00605617" w:rsidRDefault="007C5B2F" w:rsidP="00054F44">
            <w:pPr>
              <w:shd w:val="clear" w:color="auto" w:fill="D9D9D9" w:themeFill="background1" w:themeFillShade="D9"/>
              <w:rPr>
                <w:color w:val="auto"/>
                <w:sz w:val="18"/>
                <w:szCs w:val="18"/>
              </w:rPr>
            </w:pPr>
            <w:r w:rsidRPr="00441B50">
              <w:rPr>
                <w:color w:val="auto"/>
                <w:sz w:val="18"/>
                <w:szCs w:val="18"/>
              </w:rPr>
              <w:t>"Ben_Address":"N5-10 IRC VILLAGE NAYAPALLI",</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"Ben_State":"Orissa",</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"Ben_City":"</w:t>
            </w:r>
            <w:r w:rsidR="00997D47" w:rsidRPr="00605617">
              <w:rPr>
                <w:color w:val="auto"/>
                <w:sz w:val="18"/>
                <w:szCs w:val="18"/>
              </w:rPr>
              <w:t>Bhubaneswar</w:t>
            </w:r>
            <w:r w:rsidRPr="00605617">
              <w:rPr>
                <w:color w:val="auto"/>
                <w:sz w:val="18"/>
                <w:szCs w:val="18"/>
              </w:rPr>
              <w:t>",</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"Ben_PinCd":"751015",</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"Ben_DOB":"1989-04-11",</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"Ben_BankName":"Kotak Mahindra Bank",</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"Ben_BankCd":"176",</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"Ben_BranchCd":"00156",</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"Ben_Email":"satyajeetb2@gmail.com",</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"Ben_Mobile":"9658065598",</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"Ben_TrnParticulars":"abc",</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"Ben_PartTrnRmks":"abc",</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"Issue_BranchCd":"0075",</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"Ben_PAN":"AAGCK0479A",</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"Ben_UID":"",</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"Seller_Code":"001",</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"Mode_of_Pay":{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"NEFT":{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"YN":"Y",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lastRenderedPageBreak/>
              <w:t xml:space="preserve">   "Limit":{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"Daily":"5000",</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"Weekly":"35000",</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"Monthly":"105000"</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"RTGS":{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"YN":"Y",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"Limit":{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"Daily":"",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"Weekly":"",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"Monthly":""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"DD":{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"YN":"Y",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"Limit":{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"Daily":"",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"Weekly":"",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"Monthly":""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"FT":{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"YN":"Y",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"Limit":{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"Daily":"",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"Weekly":"",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"Monthly":""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"IMPS":{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"YN":"Y",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"Limit":{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"Daily":"",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"Weekly":"",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"Monthly":""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w:t>
            </w:r>
          </w:p>
          <w:p w:rsidR="005C274A" w:rsidRDefault="007C5B2F" w:rsidP="005C274A">
            <w:pPr>
              <w:shd w:val="clear" w:color="auto" w:fill="D9D9D9" w:themeFill="background1" w:themeFillShade="D9"/>
              <w:rPr>
                <w:color w:val="auto"/>
                <w:sz w:val="18"/>
                <w:szCs w:val="18"/>
              </w:rPr>
            </w:pPr>
            <w:r w:rsidRPr="00605617">
              <w:rPr>
                <w:color w:val="auto"/>
                <w:sz w:val="18"/>
                <w:szCs w:val="18"/>
              </w:rPr>
              <w:t xml:space="preserve">     },</w:t>
            </w:r>
          </w:p>
          <w:p w:rsidR="007C5B2F" w:rsidRPr="00605617" w:rsidRDefault="005C274A" w:rsidP="005C274A">
            <w:pPr>
              <w:shd w:val="clear" w:color="auto" w:fill="D9D9D9" w:themeFill="background1" w:themeFillShade="D9"/>
              <w:rPr>
                <w:color w:val="auto"/>
                <w:sz w:val="18"/>
                <w:szCs w:val="18"/>
              </w:rPr>
            </w:pPr>
            <w:r w:rsidRPr="005C274A">
              <w:rPr>
                <w:color w:val="auto"/>
                <w:sz w:val="18"/>
                <w:szCs w:val="18"/>
              </w:rPr>
              <w:t>"Bene_Type":"Private/Public Ltd Co/One Person Company",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"Ben_SettlementTerms":"",</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"Ben_CommercialTerms":"",</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"KYC_Document":[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"KYC_Doc_Id":"55555",</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"KYC_Doc_Name":"PAN Card",</w:t>
            </w:r>
          </w:p>
          <w:p w:rsidR="007C5B2F" w:rsidRPr="00605617" w:rsidRDefault="00D64F64" w:rsidP="00054F44">
            <w:pPr>
              <w:shd w:val="clear" w:color="auto" w:fill="D9D9D9" w:themeFill="background1" w:themeFillShade="D9"/>
              <w:rPr>
                <w:color w:val="auto"/>
                <w:sz w:val="18"/>
                <w:szCs w:val="18"/>
              </w:rPr>
            </w:pPr>
            <w:r>
              <w:rPr>
                <w:color w:val="auto"/>
                <w:sz w:val="18"/>
                <w:szCs w:val="18"/>
              </w:rPr>
              <w:t xml:space="preserve">      </w:t>
            </w:r>
            <w:r w:rsidRPr="00D64F64">
              <w:rPr>
                <w:color w:val="auto"/>
                <w:sz w:val="18"/>
                <w:szCs w:val="18"/>
                <w:shd w:val="clear" w:color="auto" w:fill="FFC000"/>
              </w:rPr>
              <w:t>"KYC_Doc_Type":"poi</w:t>
            </w:r>
            <w:r w:rsidR="007C5B2F" w:rsidRPr="00D64F64">
              <w:rPr>
                <w:color w:val="auto"/>
                <w:sz w:val="18"/>
                <w:szCs w:val="18"/>
                <w:shd w:val="clear" w:color="auto" w:fill="FFC000"/>
              </w:rPr>
              <w:t>",</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"KYC_Doc_Format":"PDF",</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"KYC_Doc_Content":"abc"</w:t>
            </w:r>
          </w:p>
          <w:p w:rsidR="007C5B2F" w:rsidRDefault="007C5B2F" w:rsidP="00054F44">
            <w:pPr>
              <w:shd w:val="clear" w:color="auto" w:fill="D9D9D9" w:themeFill="background1" w:themeFillShade="D9"/>
              <w:rPr>
                <w:color w:val="auto"/>
                <w:sz w:val="18"/>
                <w:szCs w:val="18"/>
              </w:rPr>
            </w:pPr>
            <w:r w:rsidRPr="00605617">
              <w:rPr>
                <w:color w:val="auto"/>
                <w:sz w:val="18"/>
                <w:szCs w:val="18"/>
              </w:rPr>
              <w:t xml:space="preserve">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"Ben_Action":"0",</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"Nodal_Flag":"N",</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"Ben_ID":""</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 xml:space="preserve">  "Signature":{  </w:t>
            </w:r>
          </w:p>
          <w:p w:rsidR="007C5B2F" w:rsidRDefault="007C5B2F" w:rsidP="00054F44">
            <w:pPr>
              <w:shd w:val="clear" w:color="auto" w:fill="D9D9D9" w:themeFill="background1" w:themeFillShade="D9"/>
              <w:rPr>
                <w:color w:val="auto"/>
                <w:sz w:val="18"/>
                <w:szCs w:val="18"/>
              </w:rPr>
            </w:pPr>
            <w:r>
              <w:rPr>
                <w:color w:val="auto"/>
                <w:sz w:val="18"/>
                <w:szCs w:val="18"/>
              </w:rPr>
              <w:t xml:space="preserve">     "Signature":"Signature001” </w:t>
            </w:r>
          </w:p>
          <w:p w:rsidR="007C5B2F" w:rsidRPr="00605617" w:rsidRDefault="007C5B2F" w:rsidP="00054F44">
            <w:pPr>
              <w:shd w:val="clear" w:color="auto" w:fill="D9D9D9" w:themeFill="background1" w:themeFillShade="D9"/>
              <w:rPr>
                <w:color w:val="auto"/>
                <w:sz w:val="18"/>
                <w:szCs w:val="18"/>
              </w:rPr>
            </w:pPr>
            <w:r w:rsidRPr="00605617">
              <w:rPr>
                <w:color w:val="auto"/>
                <w:sz w:val="18"/>
                <w:szCs w:val="18"/>
              </w:rPr>
              <w:t>}</w:t>
            </w:r>
          </w:p>
          <w:p w:rsidR="007C5B2F" w:rsidRPr="00605617" w:rsidRDefault="007C5B2F" w:rsidP="00054F44">
            <w:pPr>
              <w:rPr>
                <w:color w:val="auto"/>
                <w:sz w:val="18"/>
                <w:szCs w:val="18"/>
              </w:rPr>
            </w:pPr>
            <w:r>
              <w:rPr>
                <w:color w:val="auto"/>
                <w:sz w:val="18"/>
                <w:szCs w:val="18"/>
              </w:rPr>
              <w:t xml:space="preserve"> </w:t>
            </w:r>
            <w:r w:rsidRPr="00605617">
              <w:rPr>
                <w:color w:val="auto"/>
                <w:sz w:val="18"/>
                <w:szCs w:val="18"/>
              </w:rPr>
              <w:t>}</w:t>
            </w:r>
          </w:p>
          <w:p w:rsidR="007C5B2F" w:rsidRDefault="007C5B2F" w:rsidP="00054F44">
            <w:pPr>
              <w:rPr>
                <w:i/>
                <w:color w:val="FF0000"/>
                <w:sz w:val="18"/>
                <w:szCs w:val="18"/>
              </w:rPr>
            </w:pPr>
            <w:r w:rsidRPr="00605617">
              <w:rPr>
                <w:color w:val="auto"/>
                <w:sz w:val="18"/>
                <w:szCs w:val="18"/>
              </w:rPr>
              <w:t>}</w:t>
            </w:r>
          </w:p>
        </w:tc>
        <w:tc>
          <w:tcPr>
            <w:tcW w:w="1677" w:type="pct"/>
            <w:shd w:val="clear" w:color="auto" w:fill="D9D9D9" w:themeFill="background1" w:themeFillShade="D9"/>
          </w:tcPr>
          <w:p w:rsidR="007C5B2F" w:rsidRPr="00DA6BEE" w:rsidRDefault="007C5B2F" w:rsidP="00054F44">
            <w:pPr>
              <w:pStyle w:val="ListParagraph"/>
              <w:numPr>
                <w:ilvl w:val="0"/>
                <w:numId w:val="1"/>
              </w:numPr>
              <w:rPr>
                <w:color w:val="auto"/>
                <w:sz w:val="18"/>
                <w:szCs w:val="18"/>
              </w:rPr>
            </w:pPr>
            <w:r w:rsidRPr="00DA6BEE">
              <w:rPr>
                <w:color w:val="auto"/>
                <w:sz w:val="18"/>
                <w:szCs w:val="18"/>
              </w:rPr>
              <w:lastRenderedPageBreak/>
              <w:t>{"Beneficiary_Nodal_Account_Registration_Res": {</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"Header":    {</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"TranID": "12345",</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"Corp_ID": "</w:t>
            </w:r>
            <w:r>
              <w:rPr>
                <w:color w:val="auto"/>
                <w:sz w:val="18"/>
                <w:szCs w:val="18"/>
              </w:rPr>
              <w:t>CorpID</w:t>
            </w:r>
            <w:r w:rsidRPr="00DA6BEE">
              <w:rPr>
                <w:color w:val="auto"/>
                <w:sz w:val="18"/>
                <w:szCs w:val="18"/>
              </w:rPr>
              <w:t>",</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"Maker_ID": "",</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"Checker_ID": "",</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"Approver_ID": ""</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"Body":    {</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"Status": "Failure",</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"Error_Cde": "ER002",</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"Error_Desc": "Schema Validation Failure"</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w:t>
            </w:r>
          </w:p>
          <w:p w:rsidR="007C5B2F" w:rsidRPr="00DA6BEE" w:rsidRDefault="007C5B2F" w:rsidP="00054F44">
            <w:pPr>
              <w:pStyle w:val="ListParagraph"/>
              <w:numPr>
                <w:ilvl w:val="0"/>
                <w:numId w:val="1"/>
              </w:numPr>
              <w:rPr>
                <w:color w:val="auto"/>
                <w:sz w:val="18"/>
                <w:szCs w:val="18"/>
              </w:rPr>
            </w:pPr>
            <w:r w:rsidRPr="00DA6BEE">
              <w:rPr>
                <w:color w:val="auto"/>
                <w:sz w:val="18"/>
                <w:szCs w:val="18"/>
              </w:rPr>
              <w:t xml:space="preserve">   "Signature": {"Signature": "Signature001"}</w:t>
            </w:r>
          </w:p>
          <w:p w:rsidR="007C5B2F" w:rsidRDefault="007C5B2F" w:rsidP="00054F44">
            <w:pPr>
              <w:pStyle w:val="ListParagraph"/>
              <w:numPr>
                <w:ilvl w:val="0"/>
                <w:numId w:val="1"/>
              </w:numPr>
              <w:rPr>
                <w:i/>
                <w:color w:val="FF0000"/>
                <w:sz w:val="18"/>
                <w:szCs w:val="18"/>
              </w:rPr>
            </w:pPr>
            <w:r w:rsidRPr="00DA6BEE">
              <w:rPr>
                <w:color w:val="auto"/>
                <w:sz w:val="18"/>
                <w:szCs w:val="18"/>
              </w:rPr>
              <w:t>}}</w:t>
            </w:r>
          </w:p>
        </w:tc>
      </w:tr>
    </w:tbl>
    <w:p w:rsidR="007C5B2F" w:rsidRDefault="007C5B2F" w:rsidP="007C5B2F"/>
    <w:tbl>
      <w:tblPr>
        <w:tblStyle w:val="TableGrid"/>
        <w:tblW w:w="6643" w:type="pct"/>
        <w:tblInd w:w="-1452" w:type="dxa"/>
        <w:tblLook w:val="04A0" w:firstRow="1" w:lastRow="0" w:firstColumn="1" w:lastColumn="0" w:noHBand="0" w:noVBand="1"/>
      </w:tblPr>
      <w:tblGrid>
        <w:gridCol w:w="2836"/>
        <w:gridCol w:w="4984"/>
        <w:gridCol w:w="3946"/>
      </w:tblGrid>
      <w:tr w:rsidR="002D3F67" w:rsidTr="00054F44">
        <w:tc>
          <w:tcPr>
            <w:tcW w:w="1205" w:type="pct"/>
            <w:shd w:val="clear" w:color="auto" w:fill="17365D" w:themeFill="text2" w:themeFillShade="BF"/>
          </w:tcPr>
          <w:p w:rsidR="002D3F67" w:rsidRPr="006F6DC2" w:rsidRDefault="002D3F67" w:rsidP="00054F44">
            <w:pPr>
              <w:pStyle w:val="ListParagraph"/>
              <w:numPr>
                <w:ilvl w:val="0"/>
                <w:numId w:val="1"/>
              </w:numPr>
              <w:ind w:left="0" w:firstLine="0"/>
              <w:rPr>
                <w:b/>
                <w:color w:val="FFFFFF" w:themeColor="background1"/>
                <w:sz w:val="20"/>
                <w:szCs w:val="20"/>
              </w:rPr>
            </w:pPr>
          </w:p>
        </w:tc>
        <w:tc>
          <w:tcPr>
            <w:tcW w:w="2118" w:type="pct"/>
            <w:shd w:val="clear" w:color="auto" w:fill="17365D" w:themeFill="text2" w:themeFillShade="BF"/>
          </w:tcPr>
          <w:p w:rsidR="002D3F67" w:rsidRPr="006F6DC2" w:rsidRDefault="002D3F67"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Request</w:t>
            </w:r>
          </w:p>
        </w:tc>
        <w:tc>
          <w:tcPr>
            <w:tcW w:w="1677" w:type="pct"/>
            <w:shd w:val="clear" w:color="auto" w:fill="17365D" w:themeFill="text2" w:themeFillShade="BF"/>
          </w:tcPr>
          <w:p w:rsidR="002D3F67" w:rsidRPr="006F6DC2" w:rsidRDefault="002D3F67" w:rsidP="00054F44">
            <w:pPr>
              <w:pStyle w:val="ListParagraph"/>
              <w:numPr>
                <w:ilvl w:val="0"/>
                <w:numId w:val="1"/>
              </w:numPr>
              <w:ind w:left="0" w:firstLine="0"/>
              <w:rPr>
                <w:b/>
                <w:color w:val="FFFFFF" w:themeColor="background1"/>
                <w:sz w:val="20"/>
                <w:szCs w:val="20"/>
              </w:rPr>
            </w:pPr>
            <w:r w:rsidRPr="006F6DC2">
              <w:rPr>
                <w:b/>
                <w:color w:val="FFFFFF" w:themeColor="background1"/>
                <w:sz w:val="20"/>
                <w:szCs w:val="20"/>
              </w:rPr>
              <w:t>Response</w:t>
            </w:r>
          </w:p>
        </w:tc>
      </w:tr>
      <w:tr w:rsidR="002D3F67" w:rsidTr="00054F44">
        <w:tc>
          <w:tcPr>
            <w:tcW w:w="1205" w:type="pct"/>
            <w:shd w:val="clear" w:color="auto" w:fill="D9D9D9" w:themeFill="background1" w:themeFillShade="D9"/>
          </w:tcPr>
          <w:p w:rsidR="002D3F67" w:rsidRPr="001353E9" w:rsidRDefault="002D3F67" w:rsidP="002D3F67">
            <w:pPr>
              <w:shd w:val="clear" w:color="auto" w:fill="D9D9D9" w:themeFill="background1" w:themeFillShade="D9"/>
              <w:rPr>
                <w:b/>
                <w:color w:val="auto"/>
                <w:sz w:val="20"/>
                <w:szCs w:val="20"/>
              </w:rPr>
            </w:pPr>
            <w:r w:rsidRPr="001353E9">
              <w:rPr>
                <w:b/>
                <w:color w:val="auto"/>
                <w:sz w:val="20"/>
                <w:szCs w:val="20"/>
              </w:rPr>
              <w:t>‘Schema Validation Failure’ if all the flags of Modes of Pay are ‘N’</w:t>
            </w:r>
          </w:p>
        </w:tc>
        <w:tc>
          <w:tcPr>
            <w:tcW w:w="2118" w:type="pct"/>
            <w:shd w:val="clear" w:color="auto" w:fill="D9D9D9" w:themeFill="background1" w:themeFillShade="D9"/>
          </w:tcPr>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Beneficiary_Nodal_Account_Registration_Req":{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"Header":{  </w:t>
            </w:r>
          </w:p>
          <w:p w:rsidR="002D3F67" w:rsidRPr="007B1E20" w:rsidRDefault="002D3F67" w:rsidP="00054F44">
            <w:pPr>
              <w:pStyle w:val="ListParagraph"/>
              <w:numPr>
                <w:ilvl w:val="0"/>
                <w:numId w:val="1"/>
              </w:numPr>
              <w:rPr>
                <w:color w:val="auto"/>
                <w:sz w:val="18"/>
                <w:szCs w:val="18"/>
              </w:rPr>
            </w:pPr>
            <w:r w:rsidRPr="007B1E20">
              <w:rPr>
                <w:color w:val="auto"/>
                <w:sz w:val="18"/>
                <w:szCs w:val="18"/>
              </w:rPr>
              <w:t>"TranID": "12345",</w:t>
            </w:r>
          </w:p>
          <w:p w:rsidR="002D3F67" w:rsidRDefault="002D3F67" w:rsidP="00054F44">
            <w:pPr>
              <w:shd w:val="clear" w:color="auto" w:fill="D9D9D9" w:themeFill="background1" w:themeFillShade="D9"/>
              <w:rPr>
                <w:color w:val="auto"/>
                <w:sz w:val="18"/>
                <w:szCs w:val="18"/>
              </w:rPr>
            </w:pPr>
            <w:r w:rsidRPr="00DA6BEE">
              <w:rPr>
                <w:color w:val="auto"/>
                <w:sz w:val="18"/>
                <w:szCs w:val="18"/>
              </w:rPr>
              <w:t>"Corp_ID": "</w:t>
            </w:r>
            <w:r>
              <w:rPr>
                <w:color w:val="auto"/>
                <w:sz w:val="18"/>
                <w:szCs w:val="18"/>
              </w:rPr>
              <w:t>CorpID</w:t>
            </w:r>
            <w:r w:rsidRPr="00DA6BEE">
              <w:rPr>
                <w:color w:val="auto"/>
                <w:sz w:val="18"/>
                <w:szCs w:val="18"/>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"Maker_ID":"",</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"Checker_ID":"",</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"Approver_ID":""</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"Body":{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"Ben_IFSC":"CBIN0R10001",</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"Ben_Acct_No":"1256905",</w:t>
            </w:r>
          </w:p>
          <w:p w:rsidR="002D3F67" w:rsidRDefault="002D3F67" w:rsidP="00054F44">
            <w:pPr>
              <w:shd w:val="clear" w:color="auto" w:fill="D9D9D9" w:themeFill="background1" w:themeFillShade="D9"/>
              <w:rPr>
                <w:color w:val="auto"/>
                <w:sz w:val="18"/>
                <w:szCs w:val="18"/>
              </w:rPr>
            </w:pPr>
            <w:r w:rsidRPr="00605617">
              <w:rPr>
                <w:color w:val="auto"/>
                <w:sz w:val="18"/>
                <w:szCs w:val="18"/>
              </w:rPr>
              <w:t>"Ben_Name":"KRALIYET</w:t>
            </w:r>
            <w:r>
              <w:rPr>
                <w:color w:val="auto"/>
                <w:sz w:val="18"/>
                <w:szCs w:val="18"/>
              </w:rPr>
              <w:t xml:space="preserve"> WELLNESS OPC PRIVATE LIMITED",</w:t>
            </w:r>
          </w:p>
          <w:p w:rsidR="002D3F67" w:rsidRPr="00605617" w:rsidRDefault="002D3F67" w:rsidP="00054F44">
            <w:pPr>
              <w:shd w:val="clear" w:color="auto" w:fill="D9D9D9" w:themeFill="background1" w:themeFillShade="D9"/>
              <w:rPr>
                <w:color w:val="auto"/>
                <w:sz w:val="18"/>
                <w:szCs w:val="18"/>
              </w:rPr>
            </w:pPr>
            <w:r w:rsidRPr="00441B50">
              <w:rPr>
                <w:color w:val="auto"/>
                <w:sz w:val="18"/>
                <w:szCs w:val="18"/>
              </w:rPr>
              <w:t>"Ben_Address":"N5-10 IRC VILLAGE NAYAPALLI",</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"Ben_State":"Orissa",</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"Ben_City":"</w:t>
            </w:r>
            <w:r w:rsidR="00921EC8" w:rsidRPr="00605617">
              <w:rPr>
                <w:color w:val="auto"/>
                <w:sz w:val="18"/>
                <w:szCs w:val="18"/>
              </w:rPr>
              <w:t>Bhubaneswar</w:t>
            </w:r>
            <w:r w:rsidRPr="00605617">
              <w:rPr>
                <w:color w:val="auto"/>
                <w:sz w:val="18"/>
                <w:szCs w:val="18"/>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"Ben_PinCd":"751015",</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"Ben_DOB":"1989-04-11",</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"Ben_BankName":"Kotak Mahindra Bank",</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"Ben_BankCd":"176",</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"Ben_BranchCd":"00156",</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"Ben_Email":"satyajeetb2@gmail.com",</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"Ben_Mobile":"9658065598",</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"Ben_TrnParticulars":"abc",</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"Ben_PartTrnRmks":"abc",</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"Issue_BranchCd":"0075",</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"Ben_PAN":"AAGCK0479A",</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"Ben_UID":"",</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"Seller_Code":"001",</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"Mode_of_Pay":{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"NEFT":{  </w:t>
            </w:r>
          </w:p>
          <w:p w:rsidR="002D3F67" w:rsidRPr="00605617" w:rsidRDefault="00344808" w:rsidP="00054F44">
            <w:pPr>
              <w:shd w:val="clear" w:color="auto" w:fill="D9D9D9" w:themeFill="background1" w:themeFillShade="D9"/>
              <w:rPr>
                <w:color w:val="auto"/>
                <w:sz w:val="18"/>
                <w:szCs w:val="18"/>
              </w:rPr>
            </w:pPr>
            <w:r>
              <w:rPr>
                <w:color w:val="auto"/>
                <w:sz w:val="18"/>
                <w:szCs w:val="18"/>
              </w:rPr>
              <w:t xml:space="preserve">   </w:t>
            </w:r>
            <w:r w:rsidRPr="0099434A">
              <w:rPr>
                <w:color w:val="auto"/>
                <w:sz w:val="18"/>
                <w:szCs w:val="18"/>
                <w:shd w:val="clear" w:color="auto" w:fill="FFC000"/>
              </w:rPr>
              <w:t>"YN":"N</w:t>
            </w:r>
            <w:r w:rsidR="002D3F67" w:rsidRPr="0099434A">
              <w:rPr>
                <w:color w:val="auto"/>
                <w:sz w:val="18"/>
                <w:szCs w:val="18"/>
                <w:shd w:val="clear" w:color="auto" w:fill="FFC000"/>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"Limit":{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"Daily":"5000",</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"Weekly":"35000",</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"Monthly":"105000"</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"RTGS":{  </w:t>
            </w:r>
          </w:p>
          <w:p w:rsidR="002D3F67" w:rsidRPr="00605617" w:rsidRDefault="00344808" w:rsidP="00054F44">
            <w:pPr>
              <w:shd w:val="clear" w:color="auto" w:fill="D9D9D9" w:themeFill="background1" w:themeFillShade="D9"/>
              <w:rPr>
                <w:color w:val="auto"/>
                <w:sz w:val="18"/>
                <w:szCs w:val="18"/>
              </w:rPr>
            </w:pPr>
            <w:r>
              <w:rPr>
                <w:color w:val="auto"/>
                <w:sz w:val="18"/>
                <w:szCs w:val="18"/>
              </w:rPr>
              <w:t xml:space="preserve">   </w:t>
            </w:r>
            <w:r w:rsidRPr="0099434A">
              <w:rPr>
                <w:color w:val="auto"/>
                <w:sz w:val="18"/>
                <w:szCs w:val="18"/>
                <w:shd w:val="clear" w:color="auto" w:fill="FFC000"/>
              </w:rPr>
              <w:t>"YN":"N</w:t>
            </w:r>
            <w:r w:rsidR="002D3F67" w:rsidRPr="0099434A">
              <w:rPr>
                <w:color w:val="auto"/>
                <w:sz w:val="18"/>
                <w:szCs w:val="18"/>
                <w:shd w:val="clear" w:color="auto" w:fill="FFC000"/>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"Limit":{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"Daily":"",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"Weekly":"",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"Monthly":""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"DD":{  </w:t>
            </w:r>
          </w:p>
          <w:p w:rsidR="002D3F67" w:rsidRPr="00605617" w:rsidRDefault="00344808" w:rsidP="00054F44">
            <w:pPr>
              <w:shd w:val="clear" w:color="auto" w:fill="D9D9D9" w:themeFill="background1" w:themeFillShade="D9"/>
              <w:rPr>
                <w:color w:val="auto"/>
                <w:sz w:val="18"/>
                <w:szCs w:val="18"/>
              </w:rPr>
            </w:pPr>
            <w:r>
              <w:rPr>
                <w:color w:val="auto"/>
                <w:sz w:val="18"/>
                <w:szCs w:val="18"/>
              </w:rPr>
              <w:t xml:space="preserve">   </w:t>
            </w:r>
            <w:r w:rsidRPr="0099434A">
              <w:rPr>
                <w:color w:val="auto"/>
                <w:sz w:val="18"/>
                <w:szCs w:val="18"/>
                <w:shd w:val="clear" w:color="auto" w:fill="FFC000"/>
              </w:rPr>
              <w:t>"YN":"N</w:t>
            </w:r>
            <w:r w:rsidR="002D3F67" w:rsidRPr="0099434A">
              <w:rPr>
                <w:color w:val="auto"/>
                <w:sz w:val="18"/>
                <w:szCs w:val="18"/>
                <w:shd w:val="clear" w:color="auto" w:fill="FFC000"/>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"Limit":{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"Daily":"",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"Weekly":"",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"Monthly":""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"FT":{  </w:t>
            </w:r>
          </w:p>
          <w:p w:rsidR="002D3F67" w:rsidRPr="00605617" w:rsidRDefault="00344808" w:rsidP="00054F44">
            <w:pPr>
              <w:shd w:val="clear" w:color="auto" w:fill="D9D9D9" w:themeFill="background1" w:themeFillShade="D9"/>
              <w:rPr>
                <w:color w:val="auto"/>
                <w:sz w:val="18"/>
                <w:szCs w:val="18"/>
              </w:rPr>
            </w:pPr>
            <w:r>
              <w:rPr>
                <w:color w:val="auto"/>
                <w:sz w:val="18"/>
                <w:szCs w:val="18"/>
              </w:rPr>
              <w:t xml:space="preserve">   </w:t>
            </w:r>
            <w:r w:rsidRPr="0099434A">
              <w:rPr>
                <w:color w:val="auto"/>
                <w:sz w:val="18"/>
                <w:szCs w:val="18"/>
                <w:shd w:val="clear" w:color="auto" w:fill="FFC000"/>
              </w:rPr>
              <w:t>"YN":"N</w:t>
            </w:r>
            <w:r w:rsidR="002D3F67" w:rsidRPr="0099434A">
              <w:rPr>
                <w:color w:val="auto"/>
                <w:sz w:val="18"/>
                <w:szCs w:val="18"/>
                <w:shd w:val="clear" w:color="auto" w:fill="FFC000"/>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"Limit":{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"Daily":"",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"Weekly":"",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"Monthly":""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lastRenderedPageBreak/>
              <w:t xml:space="preserve">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"IMPS":{  </w:t>
            </w:r>
          </w:p>
          <w:p w:rsidR="002D3F67" w:rsidRPr="00605617" w:rsidRDefault="00344808" w:rsidP="00054F44">
            <w:pPr>
              <w:shd w:val="clear" w:color="auto" w:fill="D9D9D9" w:themeFill="background1" w:themeFillShade="D9"/>
              <w:rPr>
                <w:color w:val="auto"/>
                <w:sz w:val="18"/>
                <w:szCs w:val="18"/>
              </w:rPr>
            </w:pPr>
            <w:r>
              <w:rPr>
                <w:color w:val="auto"/>
                <w:sz w:val="18"/>
                <w:szCs w:val="18"/>
              </w:rPr>
              <w:t xml:space="preserve">   </w:t>
            </w:r>
            <w:r w:rsidRPr="0099434A">
              <w:rPr>
                <w:color w:val="auto"/>
                <w:sz w:val="18"/>
                <w:szCs w:val="18"/>
                <w:shd w:val="clear" w:color="auto" w:fill="FFC000"/>
              </w:rPr>
              <w:t>"YN":"N</w:t>
            </w:r>
            <w:r w:rsidR="002D3F67" w:rsidRPr="0099434A">
              <w:rPr>
                <w:color w:val="auto"/>
                <w:sz w:val="18"/>
                <w:szCs w:val="18"/>
                <w:shd w:val="clear" w:color="auto" w:fill="FFC000"/>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"Limit":{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"Daily":"",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"Weekly":"",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"Monthly":""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w:t>
            </w:r>
          </w:p>
          <w:p w:rsidR="002D3F67" w:rsidRDefault="002D3F67" w:rsidP="00054F44">
            <w:pPr>
              <w:shd w:val="clear" w:color="auto" w:fill="D9D9D9" w:themeFill="background1" w:themeFillShade="D9"/>
              <w:rPr>
                <w:color w:val="auto"/>
                <w:sz w:val="18"/>
                <w:szCs w:val="18"/>
              </w:rPr>
            </w:pPr>
            <w:r w:rsidRPr="00605617">
              <w:rPr>
                <w:color w:val="auto"/>
                <w:sz w:val="18"/>
                <w:szCs w:val="18"/>
              </w:rPr>
              <w:t xml:space="preserve">     },</w:t>
            </w:r>
          </w:p>
          <w:p w:rsidR="002D3F67" w:rsidRPr="00605617" w:rsidRDefault="002D3F67" w:rsidP="00054F44">
            <w:pPr>
              <w:shd w:val="clear" w:color="auto" w:fill="D9D9D9" w:themeFill="background1" w:themeFillShade="D9"/>
              <w:rPr>
                <w:color w:val="auto"/>
                <w:sz w:val="18"/>
                <w:szCs w:val="18"/>
              </w:rPr>
            </w:pPr>
            <w:r w:rsidRPr="005C274A">
              <w:rPr>
                <w:color w:val="auto"/>
                <w:sz w:val="18"/>
                <w:szCs w:val="18"/>
              </w:rPr>
              <w:t>"Bene_Type":"Private/Public Ltd Co/One Person Company",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"Ben_SettlementTerms":"",</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"Ben_CommercialTerms":"",</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"KYC_Document":[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"KYC_Doc_Id":"55555",</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"KYC_Doc_Name":"PAN Card",</w:t>
            </w:r>
          </w:p>
          <w:p w:rsidR="002D3F67" w:rsidRPr="00605617" w:rsidRDefault="002D3F67" w:rsidP="00054F44">
            <w:pPr>
              <w:shd w:val="clear" w:color="auto" w:fill="D9D9D9" w:themeFill="background1" w:themeFillShade="D9"/>
              <w:rPr>
                <w:color w:val="auto"/>
                <w:sz w:val="18"/>
                <w:szCs w:val="18"/>
              </w:rPr>
            </w:pPr>
            <w:r>
              <w:rPr>
                <w:color w:val="auto"/>
                <w:sz w:val="18"/>
                <w:szCs w:val="18"/>
              </w:rPr>
              <w:t xml:space="preserve">      </w:t>
            </w:r>
            <w:r w:rsidR="00344808" w:rsidRPr="00344808">
              <w:rPr>
                <w:color w:val="auto"/>
                <w:sz w:val="18"/>
                <w:szCs w:val="18"/>
              </w:rPr>
              <w:t>"KYC_Doc_Type":"POI",</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"KYC_Doc_Format":"PDF",</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"KYC_Doc_Content":"abc"</w:t>
            </w:r>
          </w:p>
          <w:p w:rsidR="002D3F67" w:rsidRDefault="002D3F67" w:rsidP="00054F44">
            <w:pPr>
              <w:shd w:val="clear" w:color="auto" w:fill="D9D9D9" w:themeFill="background1" w:themeFillShade="D9"/>
              <w:rPr>
                <w:color w:val="auto"/>
                <w:sz w:val="18"/>
                <w:szCs w:val="18"/>
              </w:rPr>
            </w:pPr>
            <w:r w:rsidRPr="00605617">
              <w:rPr>
                <w:color w:val="auto"/>
                <w:sz w:val="18"/>
                <w:szCs w:val="18"/>
              </w:rPr>
              <w:t xml:space="preserve">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"Remarks":"Sending Request for Register new Beneficiary",</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"Ben_Action":"0",</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"Nodal_Flag":"N",</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"Ben_ID":""</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 xml:space="preserve">  "Signature":{  </w:t>
            </w:r>
          </w:p>
          <w:p w:rsidR="002D3F67" w:rsidRDefault="002D3F67" w:rsidP="00054F44">
            <w:pPr>
              <w:shd w:val="clear" w:color="auto" w:fill="D9D9D9" w:themeFill="background1" w:themeFillShade="D9"/>
              <w:rPr>
                <w:color w:val="auto"/>
                <w:sz w:val="18"/>
                <w:szCs w:val="18"/>
              </w:rPr>
            </w:pPr>
            <w:r>
              <w:rPr>
                <w:color w:val="auto"/>
                <w:sz w:val="18"/>
                <w:szCs w:val="18"/>
              </w:rPr>
              <w:t xml:space="preserve">     "Signature":"Signature001” </w:t>
            </w:r>
          </w:p>
          <w:p w:rsidR="002D3F67" w:rsidRPr="00605617" w:rsidRDefault="002D3F67" w:rsidP="00054F44">
            <w:pPr>
              <w:shd w:val="clear" w:color="auto" w:fill="D9D9D9" w:themeFill="background1" w:themeFillShade="D9"/>
              <w:rPr>
                <w:color w:val="auto"/>
                <w:sz w:val="18"/>
                <w:szCs w:val="18"/>
              </w:rPr>
            </w:pPr>
            <w:r w:rsidRPr="00605617">
              <w:rPr>
                <w:color w:val="auto"/>
                <w:sz w:val="18"/>
                <w:szCs w:val="18"/>
              </w:rPr>
              <w:t>}</w:t>
            </w:r>
          </w:p>
          <w:p w:rsidR="002D3F67" w:rsidRPr="00605617" w:rsidRDefault="002D3F67" w:rsidP="00054F44">
            <w:pPr>
              <w:rPr>
                <w:color w:val="auto"/>
                <w:sz w:val="18"/>
                <w:szCs w:val="18"/>
              </w:rPr>
            </w:pPr>
            <w:r>
              <w:rPr>
                <w:color w:val="auto"/>
                <w:sz w:val="18"/>
                <w:szCs w:val="18"/>
              </w:rPr>
              <w:t xml:space="preserve"> </w:t>
            </w:r>
            <w:r w:rsidRPr="00605617">
              <w:rPr>
                <w:color w:val="auto"/>
                <w:sz w:val="18"/>
                <w:szCs w:val="18"/>
              </w:rPr>
              <w:t>}</w:t>
            </w:r>
          </w:p>
          <w:p w:rsidR="002D3F67" w:rsidRDefault="002D3F67" w:rsidP="00054F44">
            <w:pPr>
              <w:rPr>
                <w:i/>
                <w:color w:val="FF0000"/>
                <w:sz w:val="18"/>
                <w:szCs w:val="18"/>
              </w:rPr>
            </w:pPr>
            <w:r w:rsidRPr="00605617">
              <w:rPr>
                <w:color w:val="auto"/>
                <w:sz w:val="18"/>
                <w:szCs w:val="18"/>
              </w:rPr>
              <w:t>}</w:t>
            </w:r>
          </w:p>
        </w:tc>
        <w:tc>
          <w:tcPr>
            <w:tcW w:w="1677" w:type="pct"/>
            <w:shd w:val="clear" w:color="auto" w:fill="D9D9D9" w:themeFill="background1" w:themeFillShade="D9"/>
          </w:tcPr>
          <w:p w:rsidR="002D3F67" w:rsidRPr="00DA6BEE" w:rsidRDefault="002D3F67" w:rsidP="00054F44">
            <w:pPr>
              <w:pStyle w:val="ListParagraph"/>
              <w:numPr>
                <w:ilvl w:val="0"/>
                <w:numId w:val="1"/>
              </w:numPr>
              <w:rPr>
                <w:color w:val="auto"/>
                <w:sz w:val="18"/>
                <w:szCs w:val="18"/>
              </w:rPr>
            </w:pPr>
            <w:r w:rsidRPr="00DA6BEE">
              <w:rPr>
                <w:color w:val="auto"/>
                <w:sz w:val="18"/>
                <w:szCs w:val="18"/>
              </w:rPr>
              <w:lastRenderedPageBreak/>
              <w:t>{"Beneficiary_Nodal_Account_Registration_Res": {</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"Header":    {</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"TranID": "12345",</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"Corp_ID": "</w:t>
            </w:r>
            <w:r>
              <w:rPr>
                <w:color w:val="auto"/>
                <w:sz w:val="18"/>
                <w:szCs w:val="18"/>
              </w:rPr>
              <w:t>CorpID</w:t>
            </w:r>
            <w:r w:rsidRPr="00DA6BEE">
              <w:rPr>
                <w:color w:val="auto"/>
                <w:sz w:val="18"/>
                <w:szCs w:val="18"/>
              </w:rPr>
              <w:t>",</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"Maker_ID": "",</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"Checker_ID": "",</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"Approver_ID": ""</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"Body":    {</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"Status": "Failure",</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"Error_Cde": "ER002",</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"Error_Desc": "Schema Validation Failure"</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w:t>
            </w:r>
          </w:p>
          <w:p w:rsidR="002D3F67" w:rsidRPr="00DA6BEE" w:rsidRDefault="002D3F67" w:rsidP="00054F44">
            <w:pPr>
              <w:pStyle w:val="ListParagraph"/>
              <w:numPr>
                <w:ilvl w:val="0"/>
                <w:numId w:val="1"/>
              </w:numPr>
              <w:rPr>
                <w:color w:val="auto"/>
                <w:sz w:val="18"/>
                <w:szCs w:val="18"/>
              </w:rPr>
            </w:pPr>
            <w:r w:rsidRPr="00DA6BEE">
              <w:rPr>
                <w:color w:val="auto"/>
                <w:sz w:val="18"/>
                <w:szCs w:val="18"/>
              </w:rPr>
              <w:t xml:space="preserve">   "Signature": {"Signature": "Signature001"}</w:t>
            </w:r>
          </w:p>
          <w:p w:rsidR="002D3F67" w:rsidRDefault="002D3F67" w:rsidP="00054F44">
            <w:pPr>
              <w:pStyle w:val="ListParagraph"/>
              <w:numPr>
                <w:ilvl w:val="0"/>
                <w:numId w:val="1"/>
              </w:numPr>
              <w:rPr>
                <w:i/>
                <w:color w:val="FF0000"/>
                <w:sz w:val="18"/>
                <w:szCs w:val="18"/>
              </w:rPr>
            </w:pPr>
            <w:r w:rsidRPr="00DA6BEE">
              <w:rPr>
                <w:color w:val="auto"/>
                <w:sz w:val="18"/>
                <w:szCs w:val="18"/>
              </w:rPr>
              <w:t>}}</w:t>
            </w:r>
          </w:p>
        </w:tc>
      </w:tr>
    </w:tbl>
    <w:p w:rsidR="002D3F67" w:rsidRPr="007C5B2F" w:rsidRDefault="002D3F67" w:rsidP="007C5B2F"/>
    <w:p w:rsidR="00C971C3" w:rsidRPr="006D658E" w:rsidRDefault="00C971C3" w:rsidP="00C71CA5">
      <w:pPr>
        <w:pStyle w:val="Heading2"/>
        <w:ind w:left="0" w:firstLine="0"/>
        <w:rPr>
          <w:rFonts w:ascii="Times New Roman" w:hAnsi="Times New Roman" w:cs="Times New Roman"/>
          <w:sz w:val="22"/>
          <w:szCs w:val="22"/>
          <w:u w:val="single"/>
        </w:rPr>
      </w:pPr>
      <w:r w:rsidRPr="006D658E">
        <w:rPr>
          <w:rFonts w:ascii="Times New Roman" w:hAnsi="Times New Roman" w:cs="Times New Roman"/>
          <w:sz w:val="22"/>
          <w:szCs w:val="22"/>
          <w:u w:val="single"/>
        </w:rPr>
        <w:t>API Name</w:t>
      </w:r>
    </w:p>
    <w:p w:rsidR="00620360" w:rsidRPr="007206EB" w:rsidRDefault="00620360" w:rsidP="00620360"/>
    <w:p w:rsidR="00C971C3" w:rsidRPr="004956D9" w:rsidRDefault="00C971C3" w:rsidP="004956D9">
      <w:pPr>
        <w:pStyle w:val="ListParagraph"/>
        <w:numPr>
          <w:ilvl w:val="0"/>
          <w:numId w:val="14"/>
        </w:numPr>
        <w:rPr>
          <w:i/>
          <w:color w:val="000000"/>
          <w:sz w:val="28"/>
          <w:szCs w:val="28"/>
          <w:lang w:eastAsia="en-IN"/>
        </w:rPr>
      </w:pPr>
      <w:r w:rsidRPr="004956D9">
        <w:rPr>
          <w:i/>
          <w:color w:val="000000"/>
          <w:sz w:val="28"/>
          <w:szCs w:val="28"/>
          <w:lang w:eastAsia="en-IN"/>
        </w:rPr>
        <w:t xml:space="preserve">RBL_Nodal_Account_Beneficiary_Enquiry </w:t>
      </w:r>
    </w:p>
    <w:p w:rsidR="00C921A8" w:rsidRPr="005142EC" w:rsidRDefault="00C921A8" w:rsidP="00C921A8">
      <w:pPr>
        <w:pStyle w:val="Heading4"/>
        <w:rPr>
          <w:sz w:val="20"/>
          <w:szCs w:val="20"/>
        </w:rPr>
      </w:pPr>
      <w:r w:rsidRPr="00005771">
        <w:t>Introduction</w:t>
      </w:r>
    </w:p>
    <w:p w:rsidR="00FE0263" w:rsidRPr="005A1FC5" w:rsidRDefault="00C921A8" w:rsidP="00FE0263">
      <w:pPr>
        <w:ind w:firstLine="408"/>
      </w:pPr>
      <w:r w:rsidRPr="0092514F">
        <w:rPr>
          <w:color w:val="000000"/>
          <w:lang w:eastAsia="en-IN"/>
        </w:rPr>
        <w:t xml:space="preserve">This </w:t>
      </w:r>
      <w:r w:rsidR="00FE0263">
        <w:rPr>
          <w:iCs/>
          <w:color w:val="000000"/>
          <w:lang w:eastAsia="en-IN"/>
        </w:rPr>
        <w:t>API to check the status of registered Beneficiary/Merchants through Nodal account registration API.</w:t>
      </w:r>
    </w:p>
    <w:p w:rsidR="00C921A8" w:rsidRDefault="00C921A8" w:rsidP="00FE0263">
      <w:pPr>
        <w:ind w:firstLine="408"/>
        <w:rPr>
          <w:i/>
          <w:color w:val="000000"/>
          <w:sz w:val="18"/>
          <w:szCs w:val="18"/>
          <w:lang w:eastAsia="en-IN"/>
        </w:rPr>
      </w:pPr>
    </w:p>
    <w:p w:rsidR="006D658E" w:rsidRDefault="006D658E" w:rsidP="006D658E">
      <w:pPr>
        <w:pStyle w:val="Heading4"/>
      </w:pPr>
      <w:r w:rsidRPr="00005771">
        <w:t>Description</w:t>
      </w:r>
    </w:p>
    <w:p w:rsidR="00FE0263" w:rsidRDefault="00FE0263" w:rsidP="00FE0263"/>
    <w:p w:rsidR="00FE0263" w:rsidRPr="00FE0263" w:rsidRDefault="00FE0263" w:rsidP="00FE0263">
      <w:r>
        <w:t>This API gives the detailed information for the given Beneficiary id in the request. User can check the status of the registered beneficiary. Also it gives the rejection reason, remarks etc. in case of rejected beneficiary.</w:t>
      </w:r>
    </w:p>
    <w:p w:rsidR="006D658E" w:rsidRPr="00566E99" w:rsidRDefault="006D658E" w:rsidP="006D658E">
      <w:pPr>
        <w:pStyle w:val="Heading2"/>
        <w:numPr>
          <w:ilvl w:val="0"/>
          <w:numId w:val="12"/>
        </w:numPr>
        <w:spacing w:before="0" w:after="0" w:line="276" w:lineRule="auto"/>
        <w:rPr>
          <w:rFonts w:ascii="Times" w:hAnsi="Times" w:cs="Century Schoolbook L;Times New"/>
          <w:sz w:val="20"/>
          <w:szCs w:val="20"/>
        </w:rPr>
      </w:pPr>
    </w:p>
    <w:p w:rsidR="006D658E" w:rsidRPr="004B4DB6" w:rsidRDefault="006D658E" w:rsidP="006D658E">
      <w:pPr>
        <w:pStyle w:val="Heading4"/>
        <w:spacing w:line="276" w:lineRule="auto"/>
      </w:pPr>
      <w:r w:rsidRPr="004B4DB6">
        <w:t>Transport protocol (SOAP / REST)</w:t>
      </w:r>
    </w:p>
    <w:p w:rsidR="006D658E" w:rsidRPr="00B46A14" w:rsidRDefault="006D658E" w:rsidP="006D658E">
      <w:pPr>
        <w:spacing w:line="276" w:lineRule="auto"/>
        <w:rPr>
          <w:rFonts w:ascii="Century Schoolbook L;Times New" w:hAnsi="Century Schoolbook L;Times New" w:cs="Century Schoolbook L;Times New"/>
          <w:i/>
          <w:color w:val="FF0000"/>
          <w:sz w:val="20"/>
          <w:szCs w:val="20"/>
        </w:rPr>
      </w:pPr>
      <w:r w:rsidRPr="00B46A14">
        <w:rPr>
          <w:rFonts w:ascii="Century Schoolbook L;Times New" w:hAnsi="Century Schoolbook L;Times New" w:cs="Century Schoolbook L;Times New"/>
          <w:i/>
          <w:color w:val="FF0000"/>
          <w:sz w:val="20"/>
          <w:szCs w:val="20"/>
        </w:rPr>
        <w:t>REST</w:t>
      </w:r>
    </w:p>
    <w:p w:rsidR="006D658E" w:rsidRPr="00566E99" w:rsidRDefault="006D658E" w:rsidP="006D658E">
      <w:pPr>
        <w:pStyle w:val="Heading2"/>
        <w:numPr>
          <w:ilvl w:val="1"/>
          <w:numId w:val="12"/>
        </w:numPr>
        <w:spacing w:before="0" w:after="0" w:line="276" w:lineRule="auto"/>
        <w:rPr>
          <w:rFonts w:ascii="Times" w:hAnsi="Times" w:cs="Century Schoolbook L;Times New"/>
          <w:sz w:val="20"/>
          <w:szCs w:val="20"/>
        </w:rPr>
      </w:pPr>
    </w:p>
    <w:p w:rsidR="006D658E" w:rsidRDefault="006D658E" w:rsidP="006D658E">
      <w:pPr>
        <w:pStyle w:val="Heading4"/>
        <w:spacing w:line="276" w:lineRule="auto"/>
      </w:pPr>
      <w:r w:rsidRPr="004B4DB6">
        <w:t>API Request URLs</w:t>
      </w:r>
    </w:p>
    <w:p w:rsidR="000E3C25" w:rsidRPr="000E3C25" w:rsidRDefault="008E37F3" w:rsidP="000E3C25">
      <w:pPr>
        <w:rPr>
          <w:rStyle w:val="hljs-string"/>
          <w:color w:val="auto"/>
        </w:rPr>
      </w:pPr>
      <w:hyperlink r:id="rId9" w:history="1">
        <w:r w:rsidR="000E3C25" w:rsidRPr="000E3C25">
          <w:rPr>
            <w:rStyle w:val="Hyperlink"/>
            <w:color w:val="auto"/>
            <w:bdr w:val="none" w:sz="0" w:space="0" w:color="auto" w:frame="1"/>
          </w:rPr>
          <w:t>https://apideveloper.rblbank.com/test/sb/rbl/api/v1.5/na-beneficiary/enquiry</w:t>
        </w:r>
      </w:hyperlink>
    </w:p>
    <w:p w:rsidR="006D658E" w:rsidRPr="008F77BC" w:rsidRDefault="006D658E" w:rsidP="006D658E">
      <w:pPr>
        <w:spacing w:line="276" w:lineRule="auto"/>
        <w:rPr>
          <w:rFonts w:ascii="Times" w:hAnsi="Times" w:cs="Century Schoolbook L;Times New"/>
          <w:b/>
          <w:bCs/>
          <w:i/>
          <w:iCs/>
          <w:sz w:val="20"/>
          <w:szCs w:val="20"/>
          <w:u w:val="single"/>
        </w:rPr>
      </w:pPr>
    </w:p>
    <w:p w:rsidR="006D658E" w:rsidRDefault="006D658E" w:rsidP="006D658E">
      <w:pPr>
        <w:pStyle w:val="Heading4"/>
        <w:spacing w:line="276" w:lineRule="auto"/>
      </w:pPr>
      <w:r w:rsidRPr="004B4DB6">
        <w:t>Access Requirements</w:t>
      </w:r>
    </w:p>
    <w:p w:rsidR="006D658E" w:rsidRPr="00AC39D2" w:rsidRDefault="006D658E" w:rsidP="006D658E">
      <w:pPr>
        <w:pStyle w:val="ListParagraph"/>
        <w:numPr>
          <w:ilvl w:val="0"/>
          <w:numId w:val="13"/>
        </w:numPr>
        <w:spacing w:line="276" w:lineRule="auto"/>
      </w:pPr>
      <w:r w:rsidRPr="00AC39D2">
        <w:t>API endp</w:t>
      </w:r>
      <w:r w:rsidR="003F446D">
        <w:t xml:space="preserve">oints to be used for consuming </w:t>
      </w:r>
      <w:r w:rsidRPr="00AC39D2">
        <w:t>the service as provided above</w:t>
      </w:r>
    </w:p>
    <w:p w:rsidR="006D658E" w:rsidRPr="00AC39D2" w:rsidRDefault="006D658E" w:rsidP="006D658E">
      <w:pPr>
        <w:pStyle w:val="ListParagraph"/>
        <w:numPr>
          <w:ilvl w:val="0"/>
          <w:numId w:val="13"/>
        </w:numPr>
        <w:spacing w:line="276" w:lineRule="auto"/>
      </w:pPr>
      <w:r w:rsidRPr="00AC39D2">
        <w:t>Basic Authorization to be used using the LDAP userid and password</w:t>
      </w:r>
    </w:p>
    <w:p w:rsidR="00C80322" w:rsidRDefault="003F446D" w:rsidP="003F446D">
      <w:pPr>
        <w:pStyle w:val="ListParagraph"/>
        <w:numPr>
          <w:ilvl w:val="0"/>
          <w:numId w:val="13"/>
        </w:numPr>
        <w:spacing w:line="276" w:lineRule="auto"/>
      </w:pPr>
      <w:r w:rsidRPr="00AC39D2">
        <w:t xml:space="preserve">Client_id and Client_secret </w:t>
      </w:r>
      <w:r>
        <w:t>to be set as Params Key and Values (n</w:t>
      </w:r>
      <w:r w:rsidRPr="00AC39D2">
        <w:t>eed to remove spaces before and after the client id and client secret value field)</w:t>
      </w:r>
      <w:r>
        <w:t>. Do not make any changes in these values.</w:t>
      </w:r>
      <w:ins w:id="18" w:author="Sudarshan Galipelli" w:date="2018-04-16T19:32:00Z">
        <w:r>
          <w:t xml:space="preserve"> </w:t>
        </w:r>
      </w:ins>
      <w:r>
        <w:t>Both the keys can be seen in the respective App on the web portal ( refer developer portal FAQ &amp; guidelines for details )</w:t>
      </w:r>
      <w:r w:rsidR="006D658E">
        <w:t>.</w:t>
      </w:r>
    </w:p>
    <w:p w:rsidR="00EA7623" w:rsidRPr="007206EB" w:rsidRDefault="006D658E" w:rsidP="00C80322">
      <w:pPr>
        <w:pStyle w:val="ListParagraph"/>
        <w:numPr>
          <w:ilvl w:val="0"/>
          <w:numId w:val="13"/>
        </w:numPr>
        <w:spacing w:line="276" w:lineRule="auto"/>
      </w:pPr>
      <w:r w:rsidRPr="00AC39D2">
        <w:t>Request type should be application/Json</w:t>
      </w:r>
    </w:p>
    <w:p w:rsidR="00C971C3" w:rsidRPr="000E3C25" w:rsidRDefault="00C971C3" w:rsidP="00C971C3">
      <w:pPr>
        <w:pStyle w:val="Heading2"/>
        <w:numPr>
          <w:ilvl w:val="1"/>
          <w:numId w:val="1"/>
        </w:numPr>
        <w:rPr>
          <w:rFonts w:ascii="Times New Roman" w:hAnsi="Times New Roman" w:cs="Times New Roman"/>
          <w:sz w:val="24"/>
          <w:szCs w:val="24"/>
        </w:rPr>
      </w:pPr>
      <w:r w:rsidRPr="000E3C25">
        <w:rPr>
          <w:rFonts w:ascii="Times New Roman" w:hAnsi="Times New Roman" w:cs="Times New Roman"/>
          <w:sz w:val="24"/>
          <w:szCs w:val="24"/>
        </w:rPr>
        <w:t>Request Parameters</w:t>
      </w:r>
    </w:p>
    <w:tbl>
      <w:tblPr>
        <w:tblW w:w="6723" w:type="pct"/>
        <w:tblInd w:w="-1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7"/>
        <w:gridCol w:w="1985"/>
        <w:gridCol w:w="1223"/>
        <w:gridCol w:w="1188"/>
        <w:gridCol w:w="2124"/>
        <w:gridCol w:w="4201"/>
      </w:tblGrid>
      <w:tr w:rsidR="00DB5806" w:rsidRPr="007206EB" w:rsidTr="000E3C25">
        <w:trPr>
          <w:trHeight w:val="300"/>
        </w:trPr>
        <w:tc>
          <w:tcPr>
            <w:tcW w:w="498" w:type="pct"/>
            <w:shd w:val="clear" w:color="auto" w:fill="17365D" w:themeFill="text2" w:themeFillShade="BF"/>
            <w:noWrap/>
            <w:vAlign w:val="center"/>
            <w:hideMark/>
          </w:tcPr>
          <w:p w:rsidR="00DB5806" w:rsidRPr="001C1E13" w:rsidRDefault="00DB5806" w:rsidP="00524FB1">
            <w:pPr>
              <w:suppressAutoHyphens w:val="0"/>
              <w:jc w:val="center"/>
              <w:rPr>
                <w:b/>
                <w:bCs/>
                <w:color w:val="FFFFFF" w:themeColor="background1"/>
                <w:sz w:val="20"/>
                <w:szCs w:val="20"/>
                <w:lang w:val="en-IN" w:eastAsia="en-IN"/>
              </w:rPr>
            </w:pPr>
            <w:r w:rsidRPr="001C1E13">
              <w:rPr>
                <w:b/>
                <w:bCs/>
                <w:color w:val="FFFFFF" w:themeColor="background1"/>
                <w:sz w:val="20"/>
                <w:szCs w:val="20"/>
                <w:lang w:val="en-IN" w:eastAsia="en-IN"/>
              </w:rPr>
              <w:t>Field name</w:t>
            </w:r>
          </w:p>
        </w:tc>
        <w:tc>
          <w:tcPr>
            <w:tcW w:w="833" w:type="pct"/>
            <w:shd w:val="clear" w:color="auto" w:fill="17365D" w:themeFill="text2" w:themeFillShade="BF"/>
            <w:noWrap/>
            <w:vAlign w:val="center"/>
            <w:hideMark/>
          </w:tcPr>
          <w:p w:rsidR="00DB5806" w:rsidRPr="001C1E13" w:rsidRDefault="00DB5806" w:rsidP="00524FB1">
            <w:pPr>
              <w:suppressAutoHyphens w:val="0"/>
              <w:jc w:val="center"/>
              <w:rPr>
                <w:b/>
                <w:bCs/>
                <w:color w:val="FFFFFF" w:themeColor="background1"/>
                <w:sz w:val="20"/>
                <w:szCs w:val="20"/>
                <w:lang w:val="en-IN" w:eastAsia="en-IN"/>
              </w:rPr>
            </w:pPr>
            <w:r w:rsidRPr="001C1E13">
              <w:rPr>
                <w:b/>
                <w:bCs/>
                <w:color w:val="FFFFFF" w:themeColor="background1"/>
                <w:sz w:val="20"/>
                <w:szCs w:val="20"/>
                <w:lang w:val="en-IN" w:eastAsia="en-IN"/>
              </w:rPr>
              <w:t>Data Type</w:t>
            </w:r>
          </w:p>
        </w:tc>
        <w:tc>
          <w:tcPr>
            <w:tcW w:w="513" w:type="pct"/>
            <w:shd w:val="clear" w:color="auto" w:fill="17365D" w:themeFill="text2" w:themeFillShade="BF"/>
            <w:noWrap/>
            <w:vAlign w:val="center"/>
            <w:hideMark/>
          </w:tcPr>
          <w:p w:rsidR="00DB5806" w:rsidRPr="001C1E13" w:rsidRDefault="00DB5806" w:rsidP="00524FB1">
            <w:pPr>
              <w:suppressAutoHyphens w:val="0"/>
              <w:jc w:val="center"/>
              <w:rPr>
                <w:b/>
                <w:bCs/>
                <w:color w:val="FFFFFF" w:themeColor="background1"/>
                <w:sz w:val="20"/>
                <w:szCs w:val="20"/>
                <w:lang w:val="en-IN" w:eastAsia="en-IN"/>
              </w:rPr>
            </w:pPr>
            <w:r w:rsidRPr="001C1E13">
              <w:rPr>
                <w:b/>
                <w:bCs/>
                <w:color w:val="FFFFFF" w:themeColor="background1"/>
                <w:sz w:val="20"/>
                <w:szCs w:val="20"/>
                <w:lang w:val="en-IN" w:eastAsia="en-IN"/>
              </w:rPr>
              <w:t>Length</w:t>
            </w:r>
          </w:p>
        </w:tc>
        <w:tc>
          <w:tcPr>
            <w:tcW w:w="499" w:type="pct"/>
            <w:shd w:val="clear" w:color="auto" w:fill="17365D" w:themeFill="text2" w:themeFillShade="BF"/>
            <w:noWrap/>
            <w:vAlign w:val="center"/>
            <w:hideMark/>
          </w:tcPr>
          <w:p w:rsidR="00DB5806" w:rsidRPr="001C1E13" w:rsidRDefault="00DB5806" w:rsidP="00524FB1">
            <w:pPr>
              <w:suppressAutoHyphens w:val="0"/>
              <w:jc w:val="center"/>
              <w:rPr>
                <w:b/>
                <w:bCs/>
                <w:color w:val="FFFFFF" w:themeColor="background1"/>
                <w:sz w:val="20"/>
                <w:szCs w:val="20"/>
                <w:lang w:val="en-IN" w:eastAsia="en-IN"/>
              </w:rPr>
            </w:pPr>
            <w:r w:rsidRPr="001C1E13">
              <w:rPr>
                <w:b/>
                <w:bCs/>
                <w:color w:val="FFFFFF" w:themeColor="background1"/>
                <w:sz w:val="20"/>
                <w:szCs w:val="20"/>
                <w:lang w:val="en-IN" w:eastAsia="en-IN"/>
              </w:rPr>
              <w:t xml:space="preserve">Mandatory Tags </w:t>
            </w:r>
          </w:p>
        </w:tc>
        <w:tc>
          <w:tcPr>
            <w:tcW w:w="892" w:type="pct"/>
            <w:shd w:val="clear" w:color="auto" w:fill="17365D" w:themeFill="text2" w:themeFillShade="BF"/>
            <w:noWrap/>
            <w:vAlign w:val="center"/>
            <w:hideMark/>
          </w:tcPr>
          <w:p w:rsidR="00DB5806" w:rsidRPr="001C1E13" w:rsidRDefault="00DB5806" w:rsidP="00524FB1">
            <w:pPr>
              <w:suppressAutoHyphens w:val="0"/>
              <w:jc w:val="center"/>
              <w:rPr>
                <w:b/>
                <w:bCs/>
                <w:color w:val="FFFFFF" w:themeColor="background1"/>
                <w:sz w:val="20"/>
                <w:szCs w:val="20"/>
                <w:lang w:val="en-IN" w:eastAsia="en-IN"/>
              </w:rPr>
            </w:pPr>
            <w:r w:rsidRPr="001C1E13">
              <w:rPr>
                <w:b/>
                <w:bCs/>
                <w:color w:val="FFFFFF" w:themeColor="background1"/>
                <w:sz w:val="20"/>
                <w:szCs w:val="20"/>
                <w:lang w:val="en-IN" w:eastAsia="en-IN"/>
              </w:rPr>
              <w:t>Value Mandatory</w:t>
            </w:r>
          </w:p>
        </w:tc>
        <w:tc>
          <w:tcPr>
            <w:tcW w:w="1764" w:type="pct"/>
            <w:shd w:val="clear" w:color="auto" w:fill="17365D" w:themeFill="text2" w:themeFillShade="BF"/>
            <w:noWrap/>
            <w:vAlign w:val="center"/>
            <w:hideMark/>
          </w:tcPr>
          <w:p w:rsidR="00DB5806" w:rsidRPr="001C1E13" w:rsidRDefault="00DB5806" w:rsidP="00524FB1">
            <w:pPr>
              <w:suppressAutoHyphens w:val="0"/>
              <w:jc w:val="center"/>
              <w:rPr>
                <w:b/>
                <w:bCs/>
                <w:color w:val="FFFFFF" w:themeColor="background1"/>
                <w:sz w:val="20"/>
                <w:szCs w:val="20"/>
                <w:lang w:val="en-IN" w:eastAsia="en-IN"/>
              </w:rPr>
            </w:pPr>
            <w:r w:rsidRPr="001C1E13">
              <w:rPr>
                <w:b/>
                <w:bCs/>
                <w:color w:val="FFFFFF" w:themeColor="background1"/>
                <w:sz w:val="20"/>
                <w:szCs w:val="20"/>
                <w:lang w:val="en-IN" w:eastAsia="en-IN"/>
              </w:rPr>
              <w:t>Description</w:t>
            </w:r>
          </w:p>
        </w:tc>
      </w:tr>
      <w:tr w:rsidR="00DB5806" w:rsidRPr="007206EB" w:rsidTr="000E3C25">
        <w:trPr>
          <w:trHeight w:val="835"/>
        </w:trPr>
        <w:tc>
          <w:tcPr>
            <w:tcW w:w="498" w:type="pct"/>
            <w:shd w:val="clear" w:color="auto" w:fill="D9D9D9" w:themeFill="background1" w:themeFillShade="D9"/>
            <w:hideMark/>
          </w:tcPr>
          <w:p w:rsidR="00DB5806" w:rsidRDefault="00DB5806" w:rsidP="00524FB1">
            <w:pPr>
              <w:suppressAutoHyphens w:val="0"/>
              <w:rPr>
                <w:color w:val="000000"/>
                <w:sz w:val="18"/>
                <w:szCs w:val="18"/>
                <w:lang w:val="en-IN" w:eastAsia="en-IN"/>
              </w:rPr>
            </w:pPr>
            <w:r w:rsidRPr="007206EB">
              <w:rPr>
                <w:color w:val="000000"/>
                <w:sz w:val="18"/>
                <w:szCs w:val="18"/>
                <w:lang w:val="en-IN" w:eastAsia="en-IN"/>
              </w:rPr>
              <w:t>TranID</w:t>
            </w:r>
          </w:p>
          <w:p w:rsidR="00DB5806" w:rsidRPr="00E55F42" w:rsidRDefault="00DB5806" w:rsidP="00E55F42">
            <w:pPr>
              <w:rPr>
                <w:sz w:val="18"/>
                <w:szCs w:val="18"/>
                <w:lang w:val="en-IN" w:eastAsia="en-IN"/>
              </w:rPr>
            </w:pPr>
          </w:p>
        </w:tc>
        <w:tc>
          <w:tcPr>
            <w:tcW w:w="833"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513"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Pr>
                <w:sz w:val="18"/>
                <w:szCs w:val="18"/>
                <w:lang w:val="en-IN" w:eastAsia="en-IN"/>
              </w:rPr>
              <w:t>Min-2</w:t>
            </w:r>
          </w:p>
          <w:p w:rsidR="00DB5806" w:rsidRPr="007206EB" w:rsidRDefault="00DB5806" w:rsidP="007940BB">
            <w:pPr>
              <w:rPr>
                <w:sz w:val="18"/>
                <w:szCs w:val="18"/>
                <w:lang w:val="en-IN" w:eastAsia="en-IN"/>
              </w:rPr>
            </w:pPr>
            <w:r w:rsidRPr="007206EB">
              <w:rPr>
                <w:sz w:val="18"/>
                <w:szCs w:val="18"/>
                <w:lang w:val="en-IN" w:eastAsia="en-IN"/>
              </w:rPr>
              <w:t>Max-20</w:t>
            </w:r>
          </w:p>
        </w:tc>
        <w:tc>
          <w:tcPr>
            <w:tcW w:w="499"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Yes</w:t>
            </w:r>
          </w:p>
        </w:tc>
        <w:tc>
          <w:tcPr>
            <w:tcW w:w="892" w:type="pct"/>
            <w:shd w:val="clear" w:color="auto" w:fill="D9D9D9" w:themeFill="background1" w:themeFillShade="D9"/>
            <w:hideMark/>
          </w:tcPr>
          <w:p w:rsidR="00DB5806" w:rsidRPr="007206EB" w:rsidRDefault="00DB5806" w:rsidP="00487584">
            <w:pPr>
              <w:suppressAutoHyphens w:val="0"/>
              <w:rPr>
                <w:sz w:val="18"/>
                <w:szCs w:val="18"/>
                <w:lang w:val="en-IN" w:eastAsia="en-IN"/>
              </w:rPr>
            </w:pPr>
            <w:r w:rsidRPr="007206EB">
              <w:rPr>
                <w:sz w:val="18"/>
                <w:szCs w:val="18"/>
                <w:lang w:val="en-IN" w:eastAsia="en-IN"/>
              </w:rPr>
              <w:t>Yes</w:t>
            </w:r>
            <w:r>
              <w:rPr>
                <w:sz w:val="18"/>
                <w:szCs w:val="18"/>
                <w:lang w:val="en-IN" w:eastAsia="en-IN"/>
              </w:rPr>
              <w:t xml:space="preserve"> </w:t>
            </w:r>
          </w:p>
        </w:tc>
        <w:tc>
          <w:tcPr>
            <w:tcW w:w="1764"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bCs/>
                <w:sz w:val="18"/>
                <w:szCs w:val="18"/>
                <w:lang w:eastAsia="en-IN"/>
              </w:rPr>
              <w:t>Transaction ID which is generated by API consumer which would be</w:t>
            </w:r>
            <w:r w:rsidR="003F446D">
              <w:rPr>
                <w:bCs/>
                <w:sz w:val="18"/>
                <w:szCs w:val="18"/>
                <w:lang w:eastAsia="en-IN"/>
              </w:rPr>
              <w:t xml:space="preserve"> unique for each single </w:t>
            </w:r>
            <w:r w:rsidRPr="007206EB">
              <w:rPr>
                <w:bCs/>
                <w:sz w:val="18"/>
                <w:szCs w:val="18"/>
                <w:lang w:eastAsia="en-IN"/>
              </w:rPr>
              <w:t>request</w:t>
            </w:r>
            <w:r w:rsidR="003F446D">
              <w:rPr>
                <w:bCs/>
                <w:sz w:val="18"/>
                <w:szCs w:val="18"/>
                <w:lang w:eastAsia="en-IN"/>
              </w:rPr>
              <w:t>.</w:t>
            </w:r>
          </w:p>
        </w:tc>
      </w:tr>
      <w:tr w:rsidR="00DB5806" w:rsidRPr="007206EB" w:rsidTr="000E3C25">
        <w:trPr>
          <w:trHeight w:val="832"/>
        </w:trPr>
        <w:tc>
          <w:tcPr>
            <w:tcW w:w="498"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val="en-IN" w:eastAsia="en-IN"/>
              </w:rPr>
              <w:t>Corp_ID</w:t>
            </w:r>
          </w:p>
        </w:tc>
        <w:tc>
          <w:tcPr>
            <w:tcW w:w="833"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513"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Min-1</w:t>
            </w:r>
          </w:p>
          <w:p w:rsidR="00DB5806" w:rsidRPr="007206EB" w:rsidRDefault="00DB5806" w:rsidP="00524FB1">
            <w:pPr>
              <w:rPr>
                <w:sz w:val="18"/>
                <w:szCs w:val="18"/>
                <w:lang w:val="en-IN" w:eastAsia="en-IN"/>
              </w:rPr>
            </w:pPr>
            <w:r w:rsidRPr="007206EB">
              <w:rPr>
                <w:sz w:val="18"/>
                <w:szCs w:val="18"/>
                <w:lang w:val="en-IN" w:eastAsia="en-IN"/>
              </w:rPr>
              <w:t xml:space="preserve">Max-20 </w:t>
            </w:r>
          </w:p>
        </w:tc>
        <w:tc>
          <w:tcPr>
            <w:tcW w:w="499"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Yes</w:t>
            </w:r>
          </w:p>
        </w:tc>
        <w:tc>
          <w:tcPr>
            <w:tcW w:w="892" w:type="pct"/>
            <w:shd w:val="clear" w:color="auto" w:fill="D9D9D9" w:themeFill="background1" w:themeFillShade="D9"/>
            <w:hideMark/>
          </w:tcPr>
          <w:p w:rsidR="00DB5806" w:rsidRPr="007206EB" w:rsidRDefault="00DB5806" w:rsidP="00487584">
            <w:pPr>
              <w:suppressAutoHyphens w:val="0"/>
              <w:rPr>
                <w:sz w:val="18"/>
                <w:szCs w:val="18"/>
                <w:lang w:val="en-IN" w:eastAsia="en-IN"/>
              </w:rPr>
            </w:pPr>
            <w:r w:rsidRPr="007206EB">
              <w:rPr>
                <w:sz w:val="18"/>
                <w:szCs w:val="18"/>
                <w:lang w:val="en-IN" w:eastAsia="en-IN"/>
              </w:rPr>
              <w:t>Yes</w:t>
            </w:r>
            <w:r>
              <w:rPr>
                <w:sz w:val="18"/>
                <w:szCs w:val="18"/>
                <w:lang w:val="en-IN" w:eastAsia="en-IN"/>
              </w:rPr>
              <w:t xml:space="preserve"> </w:t>
            </w:r>
          </w:p>
        </w:tc>
        <w:tc>
          <w:tcPr>
            <w:tcW w:w="1764"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This is a unique ID assigned to each corporate for identification, once customer onboarding process is completed. Bank will provide this ID</w:t>
            </w:r>
          </w:p>
        </w:tc>
      </w:tr>
      <w:tr w:rsidR="00DB5806" w:rsidRPr="007206EB" w:rsidTr="000E3C25">
        <w:trPr>
          <w:trHeight w:val="818"/>
        </w:trPr>
        <w:tc>
          <w:tcPr>
            <w:tcW w:w="498"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val="en-IN" w:eastAsia="en-IN"/>
              </w:rPr>
              <w:t>Maker_ID</w:t>
            </w:r>
          </w:p>
        </w:tc>
        <w:tc>
          <w:tcPr>
            <w:tcW w:w="833"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513"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Min-1</w:t>
            </w:r>
          </w:p>
          <w:p w:rsidR="00DB5806" w:rsidRPr="007206EB" w:rsidRDefault="00DB5806" w:rsidP="00524FB1">
            <w:pPr>
              <w:rPr>
                <w:sz w:val="18"/>
                <w:szCs w:val="18"/>
                <w:lang w:val="en-IN" w:eastAsia="en-IN"/>
              </w:rPr>
            </w:pPr>
            <w:r w:rsidRPr="007206EB">
              <w:rPr>
                <w:sz w:val="18"/>
                <w:szCs w:val="18"/>
                <w:lang w:val="en-IN" w:eastAsia="en-IN"/>
              </w:rPr>
              <w:t xml:space="preserve">Max-20 </w:t>
            </w:r>
          </w:p>
        </w:tc>
        <w:tc>
          <w:tcPr>
            <w:tcW w:w="499"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No</w:t>
            </w:r>
          </w:p>
        </w:tc>
        <w:tc>
          <w:tcPr>
            <w:tcW w:w="892"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No</w:t>
            </w:r>
          </w:p>
        </w:tc>
        <w:tc>
          <w:tcPr>
            <w:tcW w:w="1764"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 xml:space="preserve">This is an ID registered by the corporate with Bank as part of onboarding process, When the request received bank will check this ID and role before processing the payment. </w:t>
            </w:r>
          </w:p>
        </w:tc>
      </w:tr>
      <w:tr w:rsidR="00DB5806" w:rsidRPr="007206EB" w:rsidTr="000E3C25">
        <w:trPr>
          <w:trHeight w:val="818"/>
        </w:trPr>
        <w:tc>
          <w:tcPr>
            <w:tcW w:w="498"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val="en-IN" w:eastAsia="en-IN"/>
              </w:rPr>
              <w:t>Checker_ID</w:t>
            </w:r>
          </w:p>
        </w:tc>
        <w:tc>
          <w:tcPr>
            <w:tcW w:w="833"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513"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Min-1</w:t>
            </w:r>
          </w:p>
          <w:p w:rsidR="00DB5806" w:rsidRPr="007206EB" w:rsidRDefault="00DB5806" w:rsidP="00524FB1">
            <w:pPr>
              <w:rPr>
                <w:sz w:val="18"/>
                <w:szCs w:val="18"/>
                <w:lang w:val="en-IN" w:eastAsia="en-IN"/>
              </w:rPr>
            </w:pPr>
            <w:r w:rsidRPr="007206EB">
              <w:rPr>
                <w:sz w:val="18"/>
                <w:szCs w:val="18"/>
                <w:lang w:val="en-IN" w:eastAsia="en-IN"/>
              </w:rPr>
              <w:t xml:space="preserve">Max-20 </w:t>
            </w:r>
          </w:p>
        </w:tc>
        <w:tc>
          <w:tcPr>
            <w:tcW w:w="499"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No</w:t>
            </w:r>
          </w:p>
        </w:tc>
        <w:tc>
          <w:tcPr>
            <w:tcW w:w="892"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No</w:t>
            </w:r>
          </w:p>
        </w:tc>
        <w:tc>
          <w:tcPr>
            <w:tcW w:w="1764"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 xml:space="preserve">This is an ID registered by the corporate with Bank as part of onboarding process, When the request received bank will check this ID and role before processing the payment. </w:t>
            </w:r>
          </w:p>
        </w:tc>
      </w:tr>
      <w:tr w:rsidR="00DB5806" w:rsidRPr="007206EB" w:rsidTr="000E3C25">
        <w:trPr>
          <w:trHeight w:val="818"/>
        </w:trPr>
        <w:tc>
          <w:tcPr>
            <w:tcW w:w="498"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val="en-IN" w:eastAsia="en-IN"/>
              </w:rPr>
              <w:t>Approver_ID</w:t>
            </w:r>
          </w:p>
        </w:tc>
        <w:tc>
          <w:tcPr>
            <w:tcW w:w="833"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val="en-IN" w:eastAsia="en-IN"/>
              </w:rPr>
              <w:t>Field will accept only Alphanumeric values. No special characters will be allowed.</w:t>
            </w:r>
          </w:p>
        </w:tc>
        <w:tc>
          <w:tcPr>
            <w:tcW w:w="513"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Min-1</w:t>
            </w:r>
          </w:p>
          <w:p w:rsidR="00DB5806" w:rsidRPr="007206EB" w:rsidRDefault="00DB5806" w:rsidP="00524FB1">
            <w:pPr>
              <w:rPr>
                <w:sz w:val="18"/>
                <w:szCs w:val="18"/>
                <w:lang w:val="en-IN" w:eastAsia="en-IN"/>
              </w:rPr>
            </w:pPr>
            <w:r w:rsidRPr="007206EB">
              <w:rPr>
                <w:sz w:val="18"/>
                <w:szCs w:val="18"/>
                <w:lang w:val="en-IN" w:eastAsia="en-IN"/>
              </w:rPr>
              <w:t xml:space="preserve">Max-20 </w:t>
            </w:r>
          </w:p>
        </w:tc>
        <w:tc>
          <w:tcPr>
            <w:tcW w:w="499"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No</w:t>
            </w:r>
          </w:p>
        </w:tc>
        <w:tc>
          <w:tcPr>
            <w:tcW w:w="892"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val="en-IN" w:eastAsia="en-IN"/>
              </w:rPr>
              <w:t>No</w:t>
            </w:r>
          </w:p>
        </w:tc>
        <w:tc>
          <w:tcPr>
            <w:tcW w:w="1764" w:type="pct"/>
            <w:shd w:val="clear" w:color="auto" w:fill="D9D9D9" w:themeFill="background1" w:themeFillShade="D9"/>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This is an ID registered by the corporate with Bank as part of onboarding process, When the request received bank will check this ID and role before processing the payment.</w:t>
            </w:r>
          </w:p>
        </w:tc>
      </w:tr>
      <w:tr w:rsidR="00DB5806" w:rsidRPr="007206EB" w:rsidTr="00680574">
        <w:trPr>
          <w:trHeight w:val="886"/>
        </w:trPr>
        <w:tc>
          <w:tcPr>
            <w:tcW w:w="498"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eastAsia="en-US"/>
              </w:rPr>
              <w:t>Ben_Id</w:t>
            </w:r>
          </w:p>
        </w:tc>
        <w:tc>
          <w:tcPr>
            <w:tcW w:w="833"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bCs/>
                <w:sz w:val="18"/>
                <w:szCs w:val="18"/>
                <w:lang w:eastAsia="en-IN"/>
              </w:rPr>
              <w:t xml:space="preserve">Field will accept alphanumeric values only. No special characters are allowed </w:t>
            </w:r>
          </w:p>
        </w:tc>
        <w:tc>
          <w:tcPr>
            <w:tcW w:w="513"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bCs/>
                <w:sz w:val="18"/>
                <w:szCs w:val="18"/>
                <w:lang w:eastAsia="en-IN"/>
              </w:rPr>
              <w:t>Min-1</w:t>
            </w:r>
            <w:r w:rsidRPr="007206EB">
              <w:rPr>
                <w:bCs/>
                <w:sz w:val="18"/>
                <w:szCs w:val="18"/>
                <w:lang w:eastAsia="en-IN"/>
              </w:rPr>
              <w:br/>
              <w:t>Max-50</w:t>
            </w:r>
          </w:p>
        </w:tc>
        <w:tc>
          <w:tcPr>
            <w:tcW w:w="499"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bCs/>
                <w:sz w:val="18"/>
                <w:szCs w:val="18"/>
                <w:lang w:eastAsia="en-IN"/>
              </w:rPr>
              <w:t>Yes</w:t>
            </w:r>
          </w:p>
        </w:tc>
        <w:tc>
          <w:tcPr>
            <w:tcW w:w="892" w:type="pct"/>
            <w:shd w:val="clear" w:color="auto" w:fill="D9D9D9" w:themeFill="background1" w:themeFillShade="D9"/>
            <w:hideMark/>
          </w:tcPr>
          <w:p w:rsidR="00DB5806" w:rsidRPr="007206EB" w:rsidRDefault="00973366" w:rsidP="00524FB1">
            <w:pPr>
              <w:suppressAutoHyphens w:val="0"/>
              <w:rPr>
                <w:color w:val="000000"/>
                <w:sz w:val="18"/>
                <w:szCs w:val="18"/>
                <w:lang w:val="en-IN" w:eastAsia="en-IN"/>
              </w:rPr>
            </w:pPr>
            <w:r>
              <w:rPr>
                <w:color w:val="000000"/>
                <w:sz w:val="18"/>
                <w:szCs w:val="18"/>
                <w:lang w:eastAsia="en-IN"/>
              </w:rPr>
              <w:t>Yes</w:t>
            </w:r>
          </w:p>
        </w:tc>
        <w:tc>
          <w:tcPr>
            <w:tcW w:w="1764"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bCs/>
                <w:sz w:val="18"/>
                <w:szCs w:val="18"/>
                <w:lang w:eastAsia="en-IN"/>
              </w:rPr>
              <w:t>Beneficiary Unique Id </w:t>
            </w:r>
          </w:p>
        </w:tc>
      </w:tr>
      <w:tr w:rsidR="00DB5806" w:rsidRPr="007206EB" w:rsidTr="007328C9">
        <w:trPr>
          <w:trHeight w:val="700"/>
        </w:trPr>
        <w:tc>
          <w:tcPr>
            <w:tcW w:w="498" w:type="pct"/>
            <w:shd w:val="clear" w:color="auto" w:fill="D9D9D9" w:themeFill="background1" w:themeFillShade="D9"/>
            <w:hideMark/>
          </w:tcPr>
          <w:p w:rsidR="00DB5806" w:rsidRPr="007206EB" w:rsidRDefault="00DB5806" w:rsidP="00524FB1">
            <w:pPr>
              <w:suppressAutoHyphens w:val="0"/>
              <w:rPr>
                <w:color w:val="auto"/>
                <w:sz w:val="18"/>
                <w:szCs w:val="18"/>
                <w:lang w:val="en-IN" w:eastAsia="en-IN"/>
              </w:rPr>
            </w:pPr>
            <w:r w:rsidRPr="007206EB">
              <w:rPr>
                <w:color w:val="auto"/>
                <w:sz w:val="18"/>
                <w:szCs w:val="18"/>
                <w:lang w:val="en-IN" w:eastAsia="en-IN"/>
              </w:rPr>
              <w:t>Date</w:t>
            </w:r>
          </w:p>
        </w:tc>
        <w:tc>
          <w:tcPr>
            <w:tcW w:w="833" w:type="pct"/>
            <w:shd w:val="clear" w:color="auto" w:fill="D9D9D9" w:themeFill="background1" w:themeFillShade="D9"/>
            <w:hideMark/>
          </w:tcPr>
          <w:p w:rsidR="00DB5806" w:rsidRPr="007206EB" w:rsidRDefault="00DB5806" w:rsidP="00524FB1">
            <w:pPr>
              <w:suppressAutoHyphens w:val="0"/>
              <w:rPr>
                <w:color w:val="auto"/>
                <w:sz w:val="18"/>
                <w:szCs w:val="18"/>
                <w:lang w:val="en-IN" w:eastAsia="en-IN"/>
              </w:rPr>
            </w:pPr>
            <w:r w:rsidRPr="007206EB">
              <w:rPr>
                <w:color w:val="auto"/>
                <w:sz w:val="18"/>
                <w:szCs w:val="18"/>
                <w:lang w:val="en-IN" w:eastAsia="en-IN"/>
              </w:rPr>
              <w:t>The Field will accept date in ’DD-MMM-YY’ format</w:t>
            </w:r>
          </w:p>
        </w:tc>
        <w:tc>
          <w:tcPr>
            <w:tcW w:w="513" w:type="pct"/>
            <w:shd w:val="clear" w:color="auto" w:fill="D9D9D9" w:themeFill="background1" w:themeFillShade="D9"/>
            <w:noWrap/>
            <w:hideMark/>
          </w:tcPr>
          <w:p w:rsidR="00DB5806" w:rsidRPr="007206EB" w:rsidRDefault="00DB5806" w:rsidP="00524FB1">
            <w:pPr>
              <w:suppressAutoHyphens w:val="0"/>
              <w:rPr>
                <w:color w:val="auto"/>
                <w:sz w:val="18"/>
                <w:szCs w:val="18"/>
                <w:lang w:val="en-IN" w:eastAsia="en-IN"/>
              </w:rPr>
            </w:pPr>
            <w:r w:rsidRPr="007206EB">
              <w:rPr>
                <w:color w:val="auto"/>
                <w:sz w:val="18"/>
                <w:szCs w:val="18"/>
                <w:lang w:val="en-IN" w:eastAsia="en-IN"/>
              </w:rPr>
              <w:t>NA</w:t>
            </w:r>
          </w:p>
        </w:tc>
        <w:tc>
          <w:tcPr>
            <w:tcW w:w="499"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bCs/>
                <w:sz w:val="18"/>
                <w:szCs w:val="18"/>
                <w:lang w:eastAsia="en-IN"/>
              </w:rPr>
              <w:t>Yes</w:t>
            </w:r>
          </w:p>
        </w:tc>
        <w:tc>
          <w:tcPr>
            <w:tcW w:w="892" w:type="pct"/>
            <w:shd w:val="clear" w:color="auto" w:fill="D9D9D9" w:themeFill="background1" w:themeFillShade="D9"/>
            <w:hideMark/>
          </w:tcPr>
          <w:p w:rsidR="00DB5806" w:rsidRPr="007206EB" w:rsidRDefault="00DB5806" w:rsidP="00FC712F">
            <w:pPr>
              <w:suppressAutoHyphens w:val="0"/>
              <w:rPr>
                <w:color w:val="auto"/>
                <w:sz w:val="18"/>
                <w:szCs w:val="18"/>
                <w:lang w:val="en-IN" w:eastAsia="en-IN"/>
              </w:rPr>
            </w:pPr>
            <w:r w:rsidRPr="007206EB">
              <w:rPr>
                <w:color w:val="auto"/>
                <w:sz w:val="18"/>
                <w:szCs w:val="18"/>
                <w:lang w:val="en-IN" w:eastAsia="en-IN"/>
              </w:rPr>
              <w:t>No</w:t>
            </w:r>
          </w:p>
        </w:tc>
        <w:tc>
          <w:tcPr>
            <w:tcW w:w="1764"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eastAsia="en-IN"/>
              </w:rPr>
              <w:t>Date when beneficiary is registered</w:t>
            </w:r>
          </w:p>
        </w:tc>
      </w:tr>
      <w:tr w:rsidR="00DB5806" w:rsidRPr="007206EB" w:rsidTr="000E3C25">
        <w:trPr>
          <w:trHeight w:val="628"/>
        </w:trPr>
        <w:tc>
          <w:tcPr>
            <w:tcW w:w="498" w:type="pct"/>
            <w:shd w:val="clear" w:color="auto" w:fill="D9D9D9" w:themeFill="background1" w:themeFillShade="D9"/>
            <w:hideMark/>
          </w:tcPr>
          <w:p w:rsidR="00DB5806" w:rsidRPr="007206EB" w:rsidRDefault="00DB5806" w:rsidP="00524FB1">
            <w:pPr>
              <w:suppressAutoHyphens w:val="0"/>
              <w:rPr>
                <w:color w:val="auto"/>
                <w:sz w:val="18"/>
                <w:szCs w:val="18"/>
                <w:lang w:val="en-IN" w:eastAsia="en-IN"/>
              </w:rPr>
            </w:pPr>
            <w:r w:rsidRPr="007206EB">
              <w:rPr>
                <w:color w:val="auto"/>
                <w:sz w:val="18"/>
                <w:szCs w:val="18"/>
                <w:lang w:val="en-IN" w:eastAsia="en-IN"/>
              </w:rPr>
              <w:t>Signature</w:t>
            </w:r>
          </w:p>
        </w:tc>
        <w:tc>
          <w:tcPr>
            <w:tcW w:w="833"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bCs/>
                <w:sz w:val="18"/>
                <w:szCs w:val="18"/>
                <w:lang w:eastAsia="en-IN"/>
              </w:rPr>
              <w:t>Field will accept only alphanumeric values</w:t>
            </w:r>
          </w:p>
        </w:tc>
        <w:tc>
          <w:tcPr>
            <w:tcW w:w="513"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eastAsia="en-IN"/>
              </w:rPr>
              <w:t>NA</w:t>
            </w:r>
          </w:p>
        </w:tc>
        <w:tc>
          <w:tcPr>
            <w:tcW w:w="499"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bCs/>
                <w:sz w:val="18"/>
                <w:szCs w:val="18"/>
                <w:lang w:eastAsia="en-IN"/>
              </w:rPr>
              <w:t>Yes</w:t>
            </w:r>
          </w:p>
        </w:tc>
        <w:tc>
          <w:tcPr>
            <w:tcW w:w="892" w:type="pct"/>
            <w:shd w:val="clear" w:color="auto" w:fill="D9D9D9" w:themeFill="background1" w:themeFillShade="D9"/>
            <w:hideMark/>
          </w:tcPr>
          <w:p w:rsidR="00DB5806" w:rsidRPr="007206EB" w:rsidRDefault="00DB5806" w:rsidP="00524FB1">
            <w:pPr>
              <w:suppressAutoHyphens w:val="0"/>
              <w:rPr>
                <w:sz w:val="18"/>
                <w:szCs w:val="18"/>
                <w:lang w:val="en-IN" w:eastAsia="en-IN"/>
              </w:rPr>
            </w:pPr>
            <w:r w:rsidRPr="007206EB">
              <w:rPr>
                <w:sz w:val="18"/>
                <w:szCs w:val="18"/>
                <w:lang w:eastAsia="en-IN"/>
              </w:rPr>
              <w:t>No</w:t>
            </w:r>
          </w:p>
        </w:tc>
        <w:tc>
          <w:tcPr>
            <w:tcW w:w="1764" w:type="pct"/>
            <w:shd w:val="clear" w:color="auto" w:fill="D9D9D9" w:themeFill="background1" w:themeFillShade="D9"/>
            <w:hideMark/>
          </w:tcPr>
          <w:p w:rsidR="00DB5806" w:rsidRPr="007206EB" w:rsidRDefault="00DB5806" w:rsidP="00524FB1">
            <w:pPr>
              <w:suppressAutoHyphens w:val="0"/>
              <w:rPr>
                <w:color w:val="000000"/>
                <w:sz w:val="18"/>
                <w:szCs w:val="18"/>
                <w:lang w:val="en-IN" w:eastAsia="en-IN"/>
              </w:rPr>
            </w:pPr>
            <w:r w:rsidRPr="007206EB">
              <w:rPr>
                <w:color w:val="000000"/>
                <w:sz w:val="18"/>
                <w:szCs w:val="18"/>
                <w:lang w:eastAsia="en-IN"/>
              </w:rPr>
              <w:t>Encrypted key for authenticating the request. Currently not required.</w:t>
            </w:r>
          </w:p>
        </w:tc>
      </w:tr>
    </w:tbl>
    <w:p w:rsidR="00C971C3" w:rsidRDefault="00C971C3" w:rsidP="00C971C3"/>
    <w:p w:rsidR="007940BB" w:rsidRPr="007940BB" w:rsidRDefault="007940BB" w:rsidP="00C971C3">
      <w:pPr>
        <w:rPr>
          <w:b/>
          <w:i/>
          <w:u w:val="single"/>
        </w:rPr>
      </w:pPr>
      <w:r w:rsidRPr="007940BB">
        <w:rPr>
          <w:b/>
          <w:i/>
          <w:u w:val="single"/>
        </w:rPr>
        <w:t>Response Parameters</w:t>
      </w:r>
    </w:p>
    <w:p w:rsidR="007940BB" w:rsidRDefault="007940BB" w:rsidP="00C971C3"/>
    <w:tbl>
      <w:tblPr>
        <w:tblW w:w="6723" w:type="pct"/>
        <w:tblInd w:w="-1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ayout w:type="fixed"/>
        <w:tblLook w:val="04A0" w:firstRow="1" w:lastRow="0" w:firstColumn="1" w:lastColumn="0" w:noHBand="0" w:noVBand="1"/>
      </w:tblPr>
      <w:tblGrid>
        <w:gridCol w:w="1703"/>
        <w:gridCol w:w="2303"/>
        <w:gridCol w:w="955"/>
        <w:gridCol w:w="1312"/>
        <w:gridCol w:w="2091"/>
        <w:gridCol w:w="3544"/>
      </w:tblGrid>
      <w:tr w:rsidR="00DB5806" w:rsidRPr="00394AE3" w:rsidTr="005627CF">
        <w:trPr>
          <w:trHeight w:val="300"/>
        </w:trPr>
        <w:tc>
          <w:tcPr>
            <w:tcW w:w="715" w:type="pct"/>
            <w:shd w:val="clear" w:color="auto" w:fill="17365D" w:themeFill="text2" w:themeFillShade="BF"/>
            <w:noWrap/>
            <w:vAlign w:val="center"/>
            <w:hideMark/>
          </w:tcPr>
          <w:p w:rsidR="00DB5806" w:rsidRPr="00394AE3" w:rsidRDefault="00DB5806" w:rsidP="00054F44">
            <w:pPr>
              <w:suppressAutoHyphens w:val="0"/>
              <w:jc w:val="center"/>
              <w:rPr>
                <w:b/>
                <w:bCs/>
                <w:color w:val="FFFFFF" w:themeColor="background1"/>
                <w:sz w:val="20"/>
                <w:szCs w:val="20"/>
                <w:lang w:val="en-IN" w:eastAsia="en-IN"/>
              </w:rPr>
            </w:pPr>
            <w:r w:rsidRPr="00394AE3">
              <w:rPr>
                <w:b/>
                <w:bCs/>
                <w:color w:val="FFFFFF" w:themeColor="background1"/>
                <w:sz w:val="20"/>
                <w:szCs w:val="20"/>
                <w:lang w:val="en-IN" w:eastAsia="en-IN"/>
              </w:rPr>
              <w:t>Field name</w:t>
            </w:r>
          </w:p>
        </w:tc>
        <w:tc>
          <w:tcPr>
            <w:tcW w:w="967" w:type="pct"/>
            <w:shd w:val="clear" w:color="auto" w:fill="17365D" w:themeFill="text2" w:themeFillShade="BF"/>
            <w:noWrap/>
            <w:vAlign w:val="center"/>
            <w:hideMark/>
          </w:tcPr>
          <w:p w:rsidR="00DB5806" w:rsidRPr="00394AE3" w:rsidRDefault="00DB5806" w:rsidP="00054F44">
            <w:pPr>
              <w:suppressAutoHyphens w:val="0"/>
              <w:jc w:val="center"/>
              <w:rPr>
                <w:b/>
                <w:bCs/>
                <w:color w:val="FFFFFF" w:themeColor="background1"/>
                <w:sz w:val="20"/>
                <w:szCs w:val="20"/>
                <w:lang w:val="en-IN" w:eastAsia="en-IN"/>
              </w:rPr>
            </w:pPr>
            <w:r w:rsidRPr="00394AE3">
              <w:rPr>
                <w:b/>
                <w:bCs/>
                <w:color w:val="FFFFFF" w:themeColor="background1"/>
                <w:sz w:val="20"/>
                <w:szCs w:val="20"/>
                <w:lang w:val="en-IN" w:eastAsia="en-IN"/>
              </w:rPr>
              <w:t>Data Type</w:t>
            </w:r>
          </w:p>
        </w:tc>
        <w:tc>
          <w:tcPr>
            <w:tcW w:w="401" w:type="pct"/>
            <w:shd w:val="clear" w:color="auto" w:fill="17365D" w:themeFill="text2" w:themeFillShade="BF"/>
            <w:noWrap/>
            <w:vAlign w:val="center"/>
            <w:hideMark/>
          </w:tcPr>
          <w:p w:rsidR="00DB5806" w:rsidRPr="00394AE3" w:rsidRDefault="00DB5806" w:rsidP="00054F44">
            <w:pPr>
              <w:suppressAutoHyphens w:val="0"/>
              <w:jc w:val="center"/>
              <w:rPr>
                <w:b/>
                <w:bCs/>
                <w:color w:val="FFFFFF" w:themeColor="background1"/>
                <w:sz w:val="20"/>
                <w:szCs w:val="20"/>
                <w:lang w:val="en-IN" w:eastAsia="en-IN"/>
              </w:rPr>
            </w:pPr>
            <w:r w:rsidRPr="00394AE3">
              <w:rPr>
                <w:b/>
                <w:bCs/>
                <w:color w:val="FFFFFF" w:themeColor="background1"/>
                <w:sz w:val="20"/>
                <w:szCs w:val="20"/>
                <w:lang w:val="en-IN" w:eastAsia="en-IN"/>
              </w:rPr>
              <w:t>Length</w:t>
            </w:r>
          </w:p>
        </w:tc>
        <w:tc>
          <w:tcPr>
            <w:tcW w:w="551" w:type="pct"/>
            <w:shd w:val="clear" w:color="auto" w:fill="17365D" w:themeFill="text2" w:themeFillShade="BF"/>
            <w:noWrap/>
            <w:vAlign w:val="center"/>
            <w:hideMark/>
          </w:tcPr>
          <w:p w:rsidR="00DB5806" w:rsidRPr="00394AE3" w:rsidRDefault="00DB5806" w:rsidP="00054F44">
            <w:pPr>
              <w:suppressAutoHyphens w:val="0"/>
              <w:jc w:val="center"/>
              <w:rPr>
                <w:b/>
                <w:bCs/>
                <w:color w:val="FFFFFF" w:themeColor="background1"/>
                <w:sz w:val="20"/>
                <w:szCs w:val="20"/>
                <w:lang w:val="en-IN" w:eastAsia="en-IN"/>
              </w:rPr>
            </w:pPr>
            <w:r w:rsidRPr="00394AE3">
              <w:rPr>
                <w:b/>
                <w:bCs/>
                <w:color w:val="FFFFFF" w:themeColor="background1"/>
                <w:sz w:val="20"/>
                <w:szCs w:val="20"/>
                <w:lang w:val="en-IN" w:eastAsia="en-IN"/>
              </w:rPr>
              <w:t xml:space="preserve">Mandatory Tags </w:t>
            </w:r>
          </w:p>
        </w:tc>
        <w:tc>
          <w:tcPr>
            <w:tcW w:w="878" w:type="pct"/>
            <w:shd w:val="clear" w:color="auto" w:fill="17365D" w:themeFill="text2" w:themeFillShade="BF"/>
            <w:noWrap/>
            <w:vAlign w:val="center"/>
            <w:hideMark/>
          </w:tcPr>
          <w:p w:rsidR="00DB5806" w:rsidRPr="00394AE3" w:rsidRDefault="00DB5806" w:rsidP="00054F44">
            <w:pPr>
              <w:suppressAutoHyphens w:val="0"/>
              <w:jc w:val="center"/>
              <w:rPr>
                <w:b/>
                <w:bCs/>
                <w:color w:val="FFFFFF" w:themeColor="background1"/>
                <w:sz w:val="20"/>
                <w:szCs w:val="20"/>
                <w:lang w:val="en-IN" w:eastAsia="en-IN"/>
              </w:rPr>
            </w:pPr>
            <w:r w:rsidRPr="00394AE3">
              <w:rPr>
                <w:b/>
                <w:bCs/>
                <w:color w:val="FFFFFF" w:themeColor="background1"/>
                <w:sz w:val="20"/>
                <w:szCs w:val="20"/>
                <w:lang w:val="en-IN" w:eastAsia="en-IN"/>
              </w:rPr>
              <w:t>Value Mandatory</w:t>
            </w:r>
          </w:p>
        </w:tc>
        <w:tc>
          <w:tcPr>
            <w:tcW w:w="1489" w:type="pct"/>
            <w:shd w:val="clear" w:color="auto" w:fill="17365D" w:themeFill="text2" w:themeFillShade="BF"/>
            <w:noWrap/>
            <w:vAlign w:val="center"/>
            <w:hideMark/>
          </w:tcPr>
          <w:p w:rsidR="00DB5806" w:rsidRPr="00394AE3" w:rsidRDefault="00DB5806" w:rsidP="00054F44">
            <w:pPr>
              <w:suppressAutoHyphens w:val="0"/>
              <w:jc w:val="center"/>
              <w:rPr>
                <w:b/>
                <w:bCs/>
                <w:color w:val="FFFFFF" w:themeColor="background1"/>
                <w:sz w:val="20"/>
                <w:szCs w:val="20"/>
                <w:lang w:val="en-IN" w:eastAsia="en-IN"/>
              </w:rPr>
            </w:pPr>
            <w:r w:rsidRPr="00394AE3">
              <w:rPr>
                <w:b/>
                <w:bCs/>
                <w:color w:val="FFFFFF" w:themeColor="background1"/>
                <w:sz w:val="20"/>
                <w:szCs w:val="20"/>
                <w:lang w:val="en-IN" w:eastAsia="en-IN"/>
              </w:rPr>
              <w:t>Description</w:t>
            </w:r>
          </w:p>
        </w:tc>
      </w:tr>
      <w:tr w:rsidR="00DB5806" w:rsidRPr="00394AE3" w:rsidTr="005627CF">
        <w:trPr>
          <w:trHeight w:val="974"/>
        </w:trPr>
        <w:tc>
          <w:tcPr>
            <w:tcW w:w="715" w:type="pct"/>
            <w:shd w:val="clear" w:color="auto" w:fill="D9D9D9" w:themeFill="background1" w:themeFillShade="D9"/>
            <w:noWrap/>
            <w:vAlign w:val="center"/>
            <w:hideMark/>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lastRenderedPageBreak/>
              <w:t>TranID</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p w:rsidR="00DB5806" w:rsidRPr="00394AE3" w:rsidRDefault="00DB5806" w:rsidP="007940BB">
            <w:pPr>
              <w:suppressAutoHyphens w:val="0"/>
              <w:jc w:val="center"/>
              <w:rPr>
                <w:bCs/>
                <w:color w:val="auto"/>
                <w:sz w:val="18"/>
                <w:szCs w:val="18"/>
                <w:lang w:val="en-IN" w:eastAsia="en-IN"/>
              </w:rPr>
            </w:pPr>
          </w:p>
        </w:tc>
        <w:tc>
          <w:tcPr>
            <w:tcW w:w="967" w:type="pct"/>
            <w:shd w:val="clear" w:color="auto" w:fill="D9D9D9" w:themeFill="background1" w:themeFillShade="D9"/>
            <w:noWrap/>
            <w:vAlign w:val="center"/>
            <w:hideMark/>
          </w:tcPr>
          <w:p w:rsidR="00DB5806" w:rsidRDefault="00DB5806" w:rsidP="00BD6991">
            <w:pPr>
              <w:suppressAutoHyphens w:val="0"/>
              <w:rPr>
                <w:bCs/>
                <w:color w:val="auto"/>
                <w:sz w:val="18"/>
                <w:szCs w:val="18"/>
                <w:lang w:val="en-IN" w:eastAsia="en-IN"/>
              </w:rPr>
            </w:pPr>
            <w:r w:rsidRPr="00394AE3">
              <w:rPr>
                <w:bCs/>
                <w:color w:val="auto"/>
                <w:sz w:val="18"/>
                <w:szCs w:val="18"/>
                <w:lang w:val="en-IN" w:eastAsia="en-IN"/>
              </w:rPr>
              <w:t>Field will accept only Alphanumeric values. No special characters will be allowed.</w:t>
            </w:r>
          </w:p>
          <w:p w:rsidR="00DB5806" w:rsidRPr="00394AE3" w:rsidRDefault="00DB5806" w:rsidP="00BD6991">
            <w:pPr>
              <w:suppressAutoHyphens w:val="0"/>
              <w:rPr>
                <w:bCs/>
                <w:color w:val="auto"/>
                <w:sz w:val="18"/>
                <w:szCs w:val="18"/>
                <w:lang w:val="en-IN" w:eastAsia="en-IN"/>
              </w:rPr>
            </w:pPr>
          </w:p>
        </w:tc>
        <w:tc>
          <w:tcPr>
            <w:tcW w:w="401" w:type="pct"/>
            <w:shd w:val="clear" w:color="auto" w:fill="D9D9D9" w:themeFill="background1" w:themeFillShade="D9"/>
            <w:noWrap/>
            <w:vAlign w:val="center"/>
            <w:hideMark/>
          </w:tcPr>
          <w:p w:rsidR="00DB5806" w:rsidRPr="00394AE3" w:rsidRDefault="00DB5806" w:rsidP="00A3394B">
            <w:pPr>
              <w:suppressAutoHyphens w:val="0"/>
              <w:rPr>
                <w:bCs/>
                <w:color w:val="auto"/>
                <w:sz w:val="18"/>
                <w:szCs w:val="18"/>
                <w:lang w:val="en-IN" w:eastAsia="en-IN"/>
              </w:rPr>
            </w:pPr>
            <w:r>
              <w:rPr>
                <w:bCs/>
                <w:color w:val="auto"/>
                <w:sz w:val="18"/>
                <w:szCs w:val="18"/>
                <w:lang w:val="en-IN" w:eastAsia="en-IN"/>
              </w:rPr>
              <w:t>Min-2</w:t>
            </w:r>
          </w:p>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Max-20</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551"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Yes</w:t>
            </w:r>
          </w:p>
          <w:p w:rsidR="00DB5806" w:rsidRDefault="00DB5806" w:rsidP="003A42CE">
            <w:pPr>
              <w:suppressAutoHyphens w:val="0"/>
              <w:rPr>
                <w:bCs/>
                <w:color w:val="auto"/>
                <w:sz w:val="18"/>
                <w:szCs w:val="18"/>
                <w:lang w:val="en-IN" w:eastAsia="en-IN"/>
              </w:rPr>
            </w:pPr>
          </w:p>
          <w:p w:rsidR="00DB5806" w:rsidRDefault="00DB5806" w:rsidP="003A42CE">
            <w:pPr>
              <w:suppressAutoHyphens w:val="0"/>
              <w:rPr>
                <w:bCs/>
                <w:color w:val="auto"/>
                <w:sz w:val="18"/>
                <w:szCs w:val="18"/>
                <w:lang w:val="en-IN" w:eastAsia="en-IN"/>
              </w:rPr>
            </w:pP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878"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Yes</w:t>
            </w:r>
            <w:r>
              <w:t xml:space="preserve"> </w:t>
            </w:r>
            <w:r>
              <w:rPr>
                <w:sz w:val="18"/>
                <w:szCs w:val="18"/>
                <w:lang w:val="en-IN" w:eastAsia="en-IN"/>
              </w:rPr>
              <w:t xml:space="preserve">(For all modes pay and for </w:t>
            </w:r>
            <w:r>
              <w:rPr>
                <w:bCs/>
                <w:color w:val="auto"/>
                <w:sz w:val="18"/>
                <w:szCs w:val="18"/>
                <w:lang w:val="en-IN" w:eastAsia="en-IN"/>
              </w:rPr>
              <w:t>all statuses</w:t>
            </w:r>
            <w:r>
              <w:rPr>
                <w:sz w:val="18"/>
                <w:szCs w:val="18"/>
                <w:lang w:val="en-IN" w:eastAsia="en-IN"/>
              </w:rPr>
              <w:t>)</w:t>
            </w:r>
            <w:r>
              <w:rPr>
                <w:bCs/>
                <w:color w:val="auto"/>
                <w:sz w:val="18"/>
                <w:szCs w:val="18"/>
                <w:lang w:val="en-IN" w:eastAsia="en-IN"/>
              </w:rPr>
              <w:t xml:space="preserve"> </w:t>
            </w: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1489" w:type="pct"/>
            <w:shd w:val="clear" w:color="auto" w:fill="D9D9D9" w:themeFill="background1" w:themeFillShade="D9"/>
            <w:noWrap/>
            <w:hideMark/>
          </w:tcPr>
          <w:p w:rsidR="00DB5806" w:rsidRPr="007206EB" w:rsidRDefault="00DB5806" w:rsidP="00466E49">
            <w:pPr>
              <w:suppressAutoHyphens w:val="0"/>
              <w:rPr>
                <w:bCs/>
                <w:sz w:val="18"/>
                <w:szCs w:val="18"/>
                <w:lang w:val="en-IN" w:eastAsia="en-IN"/>
              </w:rPr>
            </w:pPr>
            <w:r w:rsidRPr="007206EB">
              <w:rPr>
                <w:bCs/>
                <w:sz w:val="18"/>
                <w:szCs w:val="18"/>
                <w:lang w:eastAsia="en-IN"/>
              </w:rPr>
              <w:t>Transaction ID which is generated by API consumer which would be unique for each Single payment request</w:t>
            </w:r>
          </w:p>
        </w:tc>
      </w:tr>
      <w:tr w:rsidR="00DB5806" w:rsidRPr="00394AE3" w:rsidTr="005627CF">
        <w:trPr>
          <w:trHeight w:val="300"/>
        </w:trPr>
        <w:tc>
          <w:tcPr>
            <w:tcW w:w="715" w:type="pct"/>
            <w:shd w:val="clear" w:color="auto" w:fill="D9D9D9" w:themeFill="background1" w:themeFillShade="D9"/>
            <w:noWrap/>
            <w:vAlign w:val="center"/>
            <w:hideMark/>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Corp_ID</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vAlign w:val="center"/>
            <w:hideMark/>
          </w:tcPr>
          <w:p w:rsidR="00DB5806" w:rsidRPr="00394AE3" w:rsidRDefault="00DB5806" w:rsidP="00BD6991">
            <w:pPr>
              <w:suppressAutoHyphens w:val="0"/>
              <w:rPr>
                <w:bCs/>
                <w:color w:val="auto"/>
                <w:sz w:val="18"/>
                <w:szCs w:val="18"/>
                <w:lang w:val="en-IN" w:eastAsia="en-IN"/>
              </w:rPr>
            </w:pPr>
            <w:r w:rsidRPr="00394AE3">
              <w:rPr>
                <w:bCs/>
                <w:color w:val="auto"/>
                <w:sz w:val="18"/>
                <w:szCs w:val="18"/>
                <w:lang w:val="en-IN" w:eastAsia="en-IN"/>
              </w:rPr>
              <w:t>Field will accept only Alphanumeric values. No special characters will be allowed.</w:t>
            </w:r>
          </w:p>
        </w:tc>
        <w:tc>
          <w:tcPr>
            <w:tcW w:w="401" w:type="pct"/>
            <w:shd w:val="clear" w:color="auto" w:fill="D9D9D9" w:themeFill="background1" w:themeFillShade="D9"/>
            <w:noWrap/>
            <w:vAlign w:val="center"/>
            <w:hideMark/>
          </w:tcPr>
          <w:p w:rsidR="00DB5806" w:rsidRPr="00394AE3" w:rsidRDefault="00DB5806" w:rsidP="00A3394B">
            <w:pPr>
              <w:suppressAutoHyphens w:val="0"/>
              <w:rPr>
                <w:bCs/>
                <w:color w:val="auto"/>
                <w:sz w:val="18"/>
                <w:szCs w:val="18"/>
                <w:lang w:val="en-IN" w:eastAsia="en-IN"/>
              </w:rPr>
            </w:pPr>
            <w:r w:rsidRPr="00394AE3">
              <w:rPr>
                <w:bCs/>
                <w:color w:val="auto"/>
                <w:sz w:val="18"/>
                <w:szCs w:val="18"/>
                <w:lang w:val="en-IN" w:eastAsia="en-IN"/>
              </w:rPr>
              <w:t>Min-1</w:t>
            </w:r>
          </w:p>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 xml:space="preserve">Max-20 </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551"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Yes</w:t>
            </w:r>
          </w:p>
          <w:p w:rsidR="00DB5806" w:rsidRDefault="00DB5806" w:rsidP="003A42CE">
            <w:pPr>
              <w:suppressAutoHyphens w:val="0"/>
              <w:rPr>
                <w:bCs/>
                <w:color w:val="auto"/>
                <w:sz w:val="18"/>
                <w:szCs w:val="18"/>
                <w:lang w:val="en-IN" w:eastAsia="en-IN"/>
              </w:rPr>
            </w:pP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878"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Yes</w:t>
            </w:r>
            <w:r>
              <w:rPr>
                <w:bCs/>
                <w:color w:val="auto"/>
                <w:sz w:val="18"/>
                <w:szCs w:val="18"/>
                <w:lang w:val="en-IN" w:eastAsia="en-IN"/>
              </w:rPr>
              <w:t xml:space="preserve"> (For all modes of Pay and for all statuses)</w:t>
            </w: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1489" w:type="pct"/>
            <w:shd w:val="clear" w:color="auto" w:fill="D9D9D9" w:themeFill="background1" w:themeFillShade="D9"/>
            <w:noWrap/>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This is a unique ID assigned to each corporate for identification, once customer onboarding process is completed. Bank will provide this ID</w:t>
            </w:r>
          </w:p>
        </w:tc>
      </w:tr>
      <w:tr w:rsidR="00DB5806" w:rsidRPr="00394AE3" w:rsidTr="005627CF">
        <w:trPr>
          <w:trHeight w:val="300"/>
        </w:trPr>
        <w:tc>
          <w:tcPr>
            <w:tcW w:w="715" w:type="pct"/>
            <w:shd w:val="clear" w:color="auto" w:fill="D9D9D9" w:themeFill="background1" w:themeFillShade="D9"/>
            <w:noWrap/>
            <w:vAlign w:val="center"/>
            <w:hideMark/>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Maker_ID</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vAlign w:val="center"/>
            <w:hideMark/>
          </w:tcPr>
          <w:p w:rsidR="00DB5806" w:rsidRPr="00394AE3" w:rsidRDefault="00DB5806" w:rsidP="00BD6991">
            <w:pPr>
              <w:suppressAutoHyphens w:val="0"/>
              <w:rPr>
                <w:bCs/>
                <w:color w:val="auto"/>
                <w:sz w:val="18"/>
                <w:szCs w:val="18"/>
                <w:lang w:val="en-IN" w:eastAsia="en-IN"/>
              </w:rPr>
            </w:pPr>
            <w:r w:rsidRPr="00394AE3">
              <w:rPr>
                <w:bCs/>
                <w:color w:val="auto"/>
                <w:sz w:val="18"/>
                <w:szCs w:val="18"/>
                <w:lang w:val="en-IN" w:eastAsia="en-IN"/>
              </w:rPr>
              <w:t>Field will accept only Alphanumeric values.  No special characters will be allowed.</w:t>
            </w:r>
          </w:p>
        </w:tc>
        <w:tc>
          <w:tcPr>
            <w:tcW w:w="401" w:type="pct"/>
            <w:shd w:val="clear" w:color="auto" w:fill="D9D9D9" w:themeFill="background1" w:themeFillShade="D9"/>
            <w:noWrap/>
            <w:vAlign w:val="center"/>
            <w:hideMark/>
          </w:tcPr>
          <w:p w:rsidR="00DB5806" w:rsidRPr="00394AE3" w:rsidRDefault="00DB5806" w:rsidP="00A3394B">
            <w:pPr>
              <w:suppressAutoHyphens w:val="0"/>
              <w:rPr>
                <w:bCs/>
                <w:color w:val="auto"/>
                <w:sz w:val="18"/>
                <w:szCs w:val="18"/>
                <w:lang w:val="en-IN" w:eastAsia="en-IN"/>
              </w:rPr>
            </w:pPr>
            <w:r w:rsidRPr="00394AE3">
              <w:rPr>
                <w:bCs/>
                <w:color w:val="auto"/>
                <w:sz w:val="18"/>
                <w:szCs w:val="18"/>
                <w:lang w:val="en-IN" w:eastAsia="en-IN"/>
              </w:rPr>
              <w:t>Min-1</w:t>
            </w:r>
          </w:p>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 xml:space="preserve">Max-20 </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551"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No</w:t>
            </w:r>
          </w:p>
          <w:p w:rsidR="00DB5806" w:rsidRDefault="00DB5806" w:rsidP="003A42CE">
            <w:pPr>
              <w:suppressAutoHyphens w:val="0"/>
              <w:rPr>
                <w:bCs/>
                <w:color w:val="auto"/>
                <w:sz w:val="18"/>
                <w:szCs w:val="18"/>
                <w:lang w:val="en-IN" w:eastAsia="en-IN"/>
              </w:rPr>
            </w:pP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878"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No</w:t>
            </w:r>
            <w:r>
              <w:rPr>
                <w:bCs/>
                <w:color w:val="auto"/>
                <w:sz w:val="18"/>
                <w:szCs w:val="18"/>
                <w:lang w:val="en-IN" w:eastAsia="en-IN"/>
              </w:rPr>
              <w:t xml:space="preserve"> (For all modes of Pay and for all statuses)</w:t>
            </w: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1489" w:type="pct"/>
            <w:shd w:val="clear" w:color="auto" w:fill="D9D9D9" w:themeFill="background1" w:themeFillShade="D9"/>
            <w:noWrap/>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 xml:space="preserve">This is an ID registered by the corporate with Bank as part of onboarding process, When the request received bank will check this ID and role before processing the payment. </w:t>
            </w:r>
          </w:p>
        </w:tc>
      </w:tr>
      <w:tr w:rsidR="00DB5806" w:rsidRPr="00394AE3" w:rsidTr="005627CF">
        <w:trPr>
          <w:trHeight w:val="300"/>
        </w:trPr>
        <w:tc>
          <w:tcPr>
            <w:tcW w:w="715" w:type="pct"/>
            <w:shd w:val="clear" w:color="auto" w:fill="D9D9D9" w:themeFill="background1" w:themeFillShade="D9"/>
            <w:noWrap/>
            <w:vAlign w:val="center"/>
            <w:hideMark/>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Checker_ID</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vAlign w:val="center"/>
            <w:hideMark/>
          </w:tcPr>
          <w:p w:rsidR="00DB5806" w:rsidRPr="00394AE3" w:rsidRDefault="00DB5806" w:rsidP="00BD6991">
            <w:pPr>
              <w:suppressAutoHyphens w:val="0"/>
              <w:rPr>
                <w:bCs/>
                <w:color w:val="auto"/>
                <w:sz w:val="18"/>
                <w:szCs w:val="18"/>
                <w:lang w:val="en-IN" w:eastAsia="en-IN"/>
              </w:rPr>
            </w:pPr>
            <w:r w:rsidRPr="00394AE3">
              <w:rPr>
                <w:bCs/>
                <w:color w:val="auto"/>
                <w:sz w:val="18"/>
                <w:szCs w:val="18"/>
                <w:lang w:val="en-IN" w:eastAsia="en-IN"/>
              </w:rPr>
              <w:t>Field will accept only Alphanumeric values. No special characters will be allowed.</w:t>
            </w:r>
          </w:p>
        </w:tc>
        <w:tc>
          <w:tcPr>
            <w:tcW w:w="401" w:type="pct"/>
            <w:shd w:val="clear" w:color="auto" w:fill="D9D9D9" w:themeFill="background1" w:themeFillShade="D9"/>
            <w:noWrap/>
            <w:vAlign w:val="center"/>
            <w:hideMark/>
          </w:tcPr>
          <w:p w:rsidR="00DB5806" w:rsidRPr="00394AE3" w:rsidRDefault="00DB5806" w:rsidP="00A3394B">
            <w:pPr>
              <w:suppressAutoHyphens w:val="0"/>
              <w:rPr>
                <w:bCs/>
                <w:color w:val="auto"/>
                <w:sz w:val="18"/>
                <w:szCs w:val="18"/>
                <w:lang w:val="en-IN" w:eastAsia="en-IN"/>
              </w:rPr>
            </w:pPr>
            <w:r w:rsidRPr="00394AE3">
              <w:rPr>
                <w:bCs/>
                <w:color w:val="auto"/>
                <w:sz w:val="18"/>
                <w:szCs w:val="18"/>
                <w:lang w:val="en-IN" w:eastAsia="en-IN"/>
              </w:rPr>
              <w:t>Min-1</w:t>
            </w:r>
          </w:p>
          <w:p w:rsidR="00DB5806" w:rsidRPr="00394AE3" w:rsidRDefault="00DB5806" w:rsidP="00A3394B">
            <w:pPr>
              <w:suppressAutoHyphens w:val="0"/>
              <w:rPr>
                <w:bCs/>
                <w:color w:val="auto"/>
                <w:sz w:val="18"/>
                <w:szCs w:val="18"/>
                <w:lang w:val="en-IN" w:eastAsia="en-IN"/>
              </w:rPr>
            </w:pPr>
            <w:r w:rsidRPr="00394AE3">
              <w:rPr>
                <w:bCs/>
                <w:color w:val="auto"/>
                <w:sz w:val="18"/>
                <w:szCs w:val="18"/>
                <w:lang w:val="en-IN" w:eastAsia="en-IN"/>
              </w:rPr>
              <w:t xml:space="preserve">Max-20 </w:t>
            </w:r>
          </w:p>
        </w:tc>
        <w:tc>
          <w:tcPr>
            <w:tcW w:w="551"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No</w:t>
            </w:r>
          </w:p>
          <w:p w:rsidR="00DB5806" w:rsidRDefault="00DB5806" w:rsidP="003A42CE">
            <w:pPr>
              <w:suppressAutoHyphens w:val="0"/>
              <w:rPr>
                <w:bCs/>
                <w:color w:val="auto"/>
                <w:sz w:val="18"/>
                <w:szCs w:val="18"/>
                <w:lang w:val="en-IN" w:eastAsia="en-IN"/>
              </w:rPr>
            </w:pP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878"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No</w:t>
            </w:r>
            <w:r>
              <w:rPr>
                <w:bCs/>
                <w:color w:val="auto"/>
                <w:sz w:val="18"/>
                <w:szCs w:val="18"/>
                <w:lang w:val="en-IN" w:eastAsia="en-IN"/>
              </w:rPr>
              <w:t xml:space="preserve"> (For all modes of Pay and for all statuses)</w:t>
            </w: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1489" w:type="pct"/>
            <w:shd w:val="clear" w:color="auto" w:fill="D9D9D9" w:themeFill="background1" w:themeFillShade="D9"/>
            <w:noWrap/>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 xml:space="preserve">This is an ID registered by the corporate with Bank as part of onboarding process, When the request received bank will check this ID and role before processing the payment. </w:t>
            </w:r>
          </w:p>
        </w:tc>
      </w:tr>
      <w:tr w:rsidR="00DB5806" w:rsidRPr="00394AE3" w:rsidTr="005627CF">
        <w:trPr>
          <w:trHeight w:val="300"/>
        </w:trPr>
        <w:tc>
          <w:tcPr>
            <w:tcW w:w="715" w:type="pct"/>
            <w:shd w:val="clear" w:color="auto" w:fill="D9D9D9" w:themeFill="background1" w:themeFillShade="D9"/>
            <w:noWrap/>
            <w:vAlign w:val="center"/>
            <w:hideMark/>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Approver_ID</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vAlign w:val="center"/>
            <w:hideMark/>
          </w:tcPr>
          <w:p w:rsidR="00DB5806" w:rsidRPr="00394AE3" w:rsidRDefault="00DB5806" w:rsidP="00BD6991">
            <w:pPr>
              <w:suppressAutoHyphens w:val="0"/>
              <w:rPr>
                <w:bCs/>
                <w:color w:val="auto"/>
                <w:sz w:val="18"/>
                <w:szCs w:val="18"/>
                <w:lang w:val="en-IN" w:eastAsia="en-IN"/>
              </w:rPr>
            </w:pPr>
            <w:r w:rsidRPr="00394AE3">
              <w:rPr>
                <w:bCs/>
                <w:color w:val="auto"/>
                <w:sz w:val="18"/>
                <w:szCs w:val="18"/>
                <w:lang w:val="en-IN" w:eastAsia="en-IN"/>
              </w:rPr>
              <w:t>Field will accept only Alphanumeric values. No special characters will be allowed.</w:t>
            </w:r>
          </w:p>
        </w:tc>
        <w:tc>
          <w:tcPr>
            <w:tcW w:w="401" w:type="pct"/>
            <w:shd w:val="clear" w:color="auto" w:fill="D9D9D9" w:themeFill="background1" w:themeFillShade="D9"/>
            <w:noWrap/>
            <w:vAlign w:val="center"/>
            <w:hideMark/>
          </w:tcPr>
          <w:p w:rsidR="00DB5806" w:rsidRPr="00394AE3" w:rsidRDefault="00DB5806" w:rsidP="00A3394B">
            <w:pPr>
              <w:suppressAutoHyphens w:val="0"/>
              <w:rPr>
                <w:bCs/>
                <w:color w:val="auto"/>
                <w:sz w:val="18"/>
                <w:szCs w:val="18"/>
                <w:lang w:val="en-IN" w:eastAsia="en-IN"/>
              </w:rPr>
            </w:pPr>
            <w:r w:rsidRPr="00394AE3">
              <w:rPr>
                <w:bCs/>
                <w:color w:val="auto"/>
                <w:sz w:val="18"/>
                <w:szCs w:val="18"/>
                <w:lang w:val="en-IN" w:eastAsia="en-IN"/>
              </w:rPr>
              <w:t>Min-1</w:t>
            </w:r>
          </w:p>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 xml:space="preserve">Max-20 </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551"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No</w:t>
            </w:r>
          </w:p>
          <w:p w:rsidR="00DB5806" w:rsidRDefault="00DB5806" w:rsidP="003A42CE">
            <w:pPr>
              <w:suppressAutoHyphens w:val="0"/>
              <w:rPr>
                <w:bCs/>
                <w:color w:val="auto"/>
                <w:sz w:val="18"/>
                <w:szCs w:val="18"/>
                <w:lang w:val="en-IN" w:eastAsia="en-IN"/>
              </w:rPr>
            </w:pP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878" w:type="pct"/>
            <w:shd w:val="clear" w:color="auto" w:fill="D9D9D9" w:themeFill="background1" w:themeFillShade="D9"/>
            <w:noWrap/>
            <w:vAlign w:val="center"/>
            <w:hideMark/>
          </w:tcPr>
          <w:p w:rsidR="00DB5806" w:rsidRDefault="00DB5806" w:rsidP="003A42CE">
            <w:pPr>
              <w:suppressAutoHyphens w:val="0"/>
              <w:rPr>
                <w:bCs/>
                <w:color w:val="auto"/>
                <w:sz w:val="18"/>
                <w:szCs w:val="18"/>
                <w:lang w:val="en-IN" w:eastAsia="en-IN"/>
              </w:rPr>
            </w:pPr>
            <w:r w:rsidRPr="00394AE3">
              <w:rPr>
                <w:bCs/>
                <w:color w:val="auto"/>
                <w:sz w:val="18"/>
                <w:szCs w:val="18"/>
                <w:lang w:val="en-IN" w:eastAsia="en-IN"/>
              </w:rPr>
              <w:t>No</w:t>
            </w:r>
            <w:r>
              <w:rPr>
                <w:bCs/>
                <w:color w:val="auto"/>
                <w:sz w:val="18"/>
                <w:szCs w:val="18"/>
                <w:lang w:val="en-IN" w:eastAsia="en-IN"/>
              </w:rPr>
              <w:t xml:space="preserve"> (For all modes of Pay and for all statuses)</w:t>
            </w:r>
          </w:p>
          <w:p w:rsidR="00DB5806" w:rsidRDefault="00DB5806" w:rsidP="003A42CE">
            <w:pPr>
              <w:suppressAutoHyphens w:val="0"/>
              <w:rPr>
                <w:bCs/>
                <w:color w:val="auto"/>
                <w:sz w:val="18"/>
                <w:szCs w:val="18"/>
                <w:lang w:val="en-IN" w:eastAsia="en-IN"/>
              </w:rPr>
            </w:pPr>
          </w:p>
          <w:p w:rsidR="00DB5806" w:rsidRPr="00394AE3" w:rsidRDefault="00DB5806" w:rsidP="003A42CE">
            <w:pPr>
              <w:suppressAutoHyphens w:val="0"/>
              <w:rPr>
                <w:bCs/>
                <w:color w:val="auto"/>
                <w:sz w:val="18"/>
                <w:szCs w:val="18"/>
                <w:lang w:val="en-IN" w:eastAsia="en-IN"/>
              </w:rPr>
            </w:pPr>
          </w:p>
        </w:tc>
        <w:tc>
          <w:tcPr>
            <w:tcW w:w="1489" w:type="pct"/>
            <w:shd w:val="clear" w:color="auto" w:fill="D9D9D9" w:themeFill="background1" w:themeFillShade="D9"/>
            <w:noWrap/>
            <w:hideMark/>
          </w:tcPr>
          <w:p w:rsidR="00DB5806" w:rsidRPr="007206EB" w:rsidRDefault="00DB5806" w:rsidP="00466E49">
            <w:pPr>
              <w:suppressAutoHyphens w:val="0"/>
              <w:rPr>
                <w:bCs/>
                <w:sz w:val="18"/>
                <w:szCs w:val="18"/>
                <w:lang w:val="en-IN" w:eastAsia="en-IN"/>
              </w:rPr>
            </w:pPr>
            <w:r w:rsidRPr="007206EB">
              <w:rPr>
                <w:color w:val="000000" w:themeColor="text1"/>
                <w:sz w:val="18"/>
                <w:szCs w:val="18"/>
              </w:rPr>
              <w:t>This is an ID registered by the corporate with Bank as part of onboarding process, When the request received bank will check this ID and role before processing the payment.</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Status</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color w:val="auto"/>
                <w:sz w:val="18"/>
                <w:szCs w:val="18"/>
                <w:lang w:val="en-IN" w:eastAsia="en-IN"/>
              </w:rPr>
            </w:pPr>
            <w:r w:rsidRPr="00394AE3">
              <w:rPr>
                <w:color w:val="auto"/>
                <w:sz w:val="18"/>
                <w:szCs w:val="18"/>
                <w:lang w:val="en-IN" w:eastAsia="en-IN"/>
              </w:rPr>
              <w:t xml:space="preserve">Field will accept only Success/Failure </w:t>
            </w:r>
          </w:p>
        </w:tc>
        <w:tc>
          <w:tcPr>
            <w:tcW w:w="401" w:type="pct"/>
            <w:shd w:val="clear" w:color="auto" w:fill="D9D9D9" w:themeFill="background1" w:themeFillShade="D9"/>
            <w:noWrap/>
          </w:tcPr>
          <w:p w:rsidR="00DB5806" w:rsidRPr="00394AE3" w:rsidRDefault="00DB5806" w:rsidP="00054F44">
            <w:pPr>
              <w:suppressAutoHyphens w:val="0"/>
              <w:rPr>
                <w:color w:val="auto"/>
                <w:sz w:val="18"/>
                <w:szCs w:val="18"/>
                <w:lang w:val="en-IN" w:eastAsia="en-IN"/>
              </w:rPr>
            </w:pPr>
            <w:r w:rsidRPr="00394AE3">
              <w:rPr>
                <w:color w:val="auto"/>
                <w:sz w:val="18"/>
                <w:szCs w:val="18"/>
                <w:lang w:val="en-IN" w:eastAsia="en-IN"/>
              </w:rPr>
              <w:t>NA</w:t>
            </w:r>
          </w:p>
        </w:tc>
        <w:tc>
          <w:tcPr>
            <w:tcW w:w="551" w:type="pct"/>
            <w:shd w:val="clear" w:color="auto" w:fill="D9D9D9" w:themeFill="background1" w:themeFillShade="D9"/>
            <w:noWrap/>
          </w:tcPr>
          <w:p w:rsidR="00DB5806" w:rsidRPr="00394AE3" w:rsidRDefault="00DB5806" w:rsidP="00054F44">
            <w:pPr>
              <w:suppressAutoHyphens w:val="0"/>
              <w:rPr>
                <w:color w:val="auto"/>
                <w:sz w:val="18"/>
                <w:szCs w:val="18"/>
                <w:lang w:val="en-IN" w:eastAsia="en-IN"/>
              </w:rPr>
            </w:pPr>
            <w:r w:rsidRPr="00394AE3">
              <w:rPr>
                <w:bCs/>
                <w:sz w:val="18"/>
                <w:szCs w:val="18"/>
                <w:lang w:eastAsia="en-IN"/>
              </w:rPr>
              <w:t>Yes</w:t>
            </w:r>
          </w:p>
        </w:tc>
        <w:tc>
          <w:tcPr>
            <w:tcW w:w="878" w:type="pct"/>
            <w:shd w:val="clear" w:color="auto" w:fill="D9D9D9" w:themeFill="background1" w:themeFillShade="D9"/>
            <w:noWrap/>
          </w:tcPr>
          <w:p w:rsidR="00DB5806" w:rsidRPr="00394AE3" w:rsidRDefault="00DB5806" w:rsidP="00054F44">
            <w:pPr>
              <w:suppressAutoHyphens w:val="0"/>
              <w:rPr>
                <w:color w:val="auto"/>
                <w:sz w:val="18"/>
                <w:szCs w:val="18"/>
                <w:lang w:val="en-IN" w:eastAsia="en-IN"/>
              </w:rPr>
            </w:pPr>
            <w:r w:rsidRPr="00394AE3">
              <w:rPr>
                <w:color w:val="auto"/>
                <w:sz w:val="18"/>
                <w:szCs w:val="18"/>
                <w:lang w:val="en-IN" w:eastAsia="en-IN"/>
              </w:rPr>
              <w:t>Yes </w:t>
            </w:r>
            <w:r>
              <w:rPr>
                <w:bCs/>
                <w:color w:val="auto"/>
                <w:sz w:val="18"/>
                <w:szCs w:val="18"/>
                <w:lang w:val="en-IN" w:eastAsia="en-IN"/>
              </w:rPr>
              <w:t>(For all modes of Pay and for all statuses)</w:t>
            </w:r>
          </w:p>
        </w:tc>
        <w:tc>
          <w:tcPr>
            <w:tcW w:w="1489" w:type="pct"/>
            <w:shd w:val="clear" w:color="auto" w:fill="D9D9D9" w:themeFill="background1" w:themeFillShade="D9"/>
            <w:noWrap/>
          </w:tcPr>
          <w:p w:rsidR="00DB5806" w:rsidRPr="00394AE3" w:rsidRDefault="00DB5806" w:rsidP="00054F44">
            <w:pPr>
              <w:suppressAutoHyphens w:val="0"/>
              <w:rPr>
                <w:color w:val="auto"/>
                <w:sz w:val="18"/>
                <w:szCs w:val="18"/>
                <w:lang w:val="en-IN" w:eastAsia="en-IN"/>
              </w:rPr>
            </w:pPr>
            <w:r w:rsidRPr="00394AE3">
              <w:rPr>
                <w:color w:val="auto"/>
                <w:sz w:val="18"/>
                <w:szCs w:val="18"/>
                <w:lang w:eastAsia="en-IN"/>
              </w:rPr>
              <w:t>Request response status (Success/Failure)</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EnqTxn_Time</w:t>
            </w: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vAlign w:val="center"/>
          </w:tcPr>
          <w:p w:rsidR="00DB5806" w:rsidRDefault="00DB5806" w:rsidP="00BD6991">
            <w:pPr>
              <w:suppressAutoHyphens w:val="0"/>
              <w:rPr>
                <w:bCs/>
                <w:color w:val="auto"/>
                <w:sz w:val="18"/>
                <w:szCs w:val="18"/>
                <w:lang w:val="en-IN" w:eastAsia="en-IN"/>
              </w:rPr>
            </w:pPr>
            <w:r>
              <w:rPr>
                <w:bCs/>
                <w:color w:val="auto"/>
                <w:sz w:val="18"/>
                <w:szCs w:val="18"/>
                <w:lang w:val="en-IN" w:eastAsia="en-IN"/>
              </w:rPr>
              <w:t>Timestamp</w:t>
            </w:r>
          </w:p>
          <w:p w:rsidR="00DB5806" w:rsidRPr="00394AE3" w:rsidRDefault="00DB5806" w:rsidP="00BD6991">
            <w:pPr>
              <w:suppressAutoHyphens w:val="0"/>
              <w:rPr>
                <w:bCs/>
                <w:color w:val="auto"/>
                <w:sz w:val="18"/>
                <w:szCs w:val="18"/>
                <w:lang w:val="en-IN" w:eastAsia="en-IN"/>
              </w:rPr>
            </w:pPr>
          </w:p>
        </w:tc>
        <w:tc>
          <w:tcPr>
            <w:tcW w:w="401"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Pr>
                <w:bCs/>
                <w:color w:val="auto"/>
                <w:sz w:val="18"/>
                <w:szCs w:val="18"/>
                <w:lang w:val="en-IN" w:eastAsia="en-IN"/>
              </w:rPr>
              <w:t>NA</w:t>
            </w:r>
          </w:p>
          <w:p w:rsidR="00DB5806" w:rsidRPr="00394AE3" w:rsidRDefault="00DB5806" w:rsidP="00A3394B">
            <w:pPr>
              <w:suppressAutoHyphens w:val="0"/>
              <w:rPr>
                <w:bCs/>
                <w:color w:val="auto"/>
                <w:sz w:val="18"/>
                <w:szCs w:val="18"/>
                <w:lang w:val="en-IN" w:eastAsia="en-IN"/>
              </w:rPr>
            </w:pPr>
          </w:p>
        </w:tc>
        <w:tc>
          <w:tcPr>
            <w:tcW w:w="551" w:type="pct"/>
            <w:shd w:val="clear" w:color="auto" w:fill="D9D9D9" w:themeFill="background1" w:themeFillShade="D9"/>
            <w:noWrap/>
            <w:vAlign w:val="center"/>
          </w:tcPr>
          <w:p w:rsidR="00DB5806" w:rsidRDefault="00DB5806" w:rsidP="009746AE">
            <w:pPr>
              <w:suppressAutoHyphens w:val="0"/>
              <w:rPr>
                <w:bCs/>
                <w:color w:val="auto"/>
                <w:sz w:val="18"/>
                <w:szCs w:val="18"/>
                <w:lang w:val="en-IN" w:eastAsia="en-IN"/>
              </w:rPr>
            </w:pPr>
            <w:r>
              <w:rPr>
                <w:bCs/>
                <w:color w:val="auto"/>
                <w:sz w:val="18"/>
                <w:szCs w:val="18"/>
                <w:lang w:val="en-IN" w:eastAsia="en-IN"/>
              </w:rPr>
              <w:t>Yes</w:t>
            </w:r>
          </w:p>
          <w:p w:rsidR="00DB5806" w:rsidRPr="00394AE3" w:rsidRDefault="00DB5806" w:rsidP="009746AE">
            <w:pPr>
              <w:suppressAutoHyphens w:val="0"/>
              <w:rPr>
                <w:bCs/>
                <w:color w:val="auto"/>
                <w:sz w:val="18"/>
                <w:szCs w:val="18"/>
                <w:lang w:val="en-IN" w:eastAsia="en-IN"/>
              </w:rPr>
            </w:pPr>
          </w:p>
        </w:tc>
        <w:tc>
          <w:tcPr>
            <w:tcW w:w="878" w:type="pct"/>
            <w:shd w:val="clear" w:color="auto" w:fill="D9D9D9" w:themeFill="background1" w:themeFillShade="D9"/>
            <w:noWrap/>
            <w:vAlign w:val="center"/>
          </w:tcPr>
          <w:p w:rsidR="00DB5806" w:rsidRDefault="00DB5806" w:rsidP="009746AE">
            <w:pPr>
              <w:suppressAutoHyphens w:val="0"/>
              <w:rPr>
                <w:bCs/>
                <w:color w:val="auto"/>
                <w:sz w:val="18"/>
                <w:szCs w:val="18"/>
                <w:lang w:val="en-IN" w:eastAsia="en-IN"/>
              </w:rPr>
            </w:pPr>
            <w:r>
              <w:rPr>
                <w:bCs/>
                <w:color w:val="auto"/>
                <w:sz w:val="18"/>
                <w:szCs w:val="18"/>
                <w:lang w:val="en-IN" w:eastAsia="en-IN"/>
              </w:rPr>
              <w:t>Yes (For all modes of Pay and for all statuses)</w:t>
            </w:r>
          </w:p>
          <w:p w:rsidR="00DB5806" w:rsidRPr="00394AE3" w:rsidRDefault="00DB5806" w:rsidP="009746AE">
            <w:pPr>
              <w:suppressAutoHyphens w:val="0"/>
              <w:rPr>
                <w:bCs/>
                <w:color w:val="auto"/>
                <w:sz w:val="18"/>
                <w:szCs w:val="18"/>
                <w:lang w:val="en-IN" w:eastAsia="en-IN"/>
              </w:rPr>
            </w:pPr>
          </w:p>
        </w:tc>
        <w:tc>
          <w:tcPr>
            <w:tcW w:w="1489" w:type="pct"/>
            <w:shd w:val="clear" w:color="auto" w:fill="D9D9D9" w:themeFill="background1" w:themeFillShade="D9"/>
            <w:noWrap/>
            <w:vAlign w:val="center"/>
          </w:tcPr>
          <w:p w:rsidR="00DB5806" w:rsidRPr="00394AE3" w:rsidRDefault="00DB5806" w:rsidP="003B1FE2">
            <w:pPr>
              <w:suppressAutoHyphens w:val="0"/>
              <w:rPr>
                <w:bCs/>
                <w:color w:val="auto"/>
                <w:sz w:val="18"/>
                <w:szCs w:val="18"/>
                <w:lang w:val="en-IN" w:eastAsia="en-IN"/>
              </w:rPr>
            </w:pPr>
            <w:r>
              <w:rPr>
                <w:bCs/>
                <w:color w:val="auto"/>
                <w:sz w:val="18"/>
                <w:szCs w:val="18"/>
                <w:lang w:val="en-IN" w:eastAsia="en-IN"/>
              </w:rPr>
              <w:t>The field will show the time on which enquiry has been initiated.</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Details</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vAlign w:val="center"/>
          </w:tcPr>
          <w:p w:rsidR="00DB5806" w:rsidRDefault="00DB5806" w:rsidP="00BD6991">
            <w:pPr>
              <w:suppressAutoHyphens w:val="0"/>
              <w:rPr>
                <w:bCs/>
                <w:color w:val="auto"/>
                <w:sz w:val="18"/>
                <w:szCs w:val="18"/>
                <w:lang w:val="en-IN" w:eastAsia="en-IN"/>
              </w:rPr>
            </w:pPr>
            <w:r w:rsidRPr="00394AE3">
              <w:rPr>
                <w:bCs/>
                <w:color w:val="auto"/>
                <w:sz w:val="18"/>
                <w:szCs w:val="18"/>
                <w:lang w:val="en-IN" w:eastAsia="en-IN"/>
              </w:rPr>
              <w:t xml:space="preserve">NA </w:t>
            </w:r>
          </w:p>
          <w:p w:rsidR="00DB5806" w:rsidRDefault="00DB5806" w:rsidP="00BD6991">
            <w:pPr>
              <w:suppressAutoHyphens w:val="0"/>
              <w:rPr>
                <w:bCs/>
                <w:color w:val="auto"/>
                <w:sz w:val="18"/>
                <w:szCs w:val="18"/>
                <w:lang w:val="en-IN" w:eastAsia="en-IN"/>
              </w:rPr>
            </w:pPr>
          </w:p>
          <w:p w:rsidR="00DB5806" w:rsidRDefault="00DB5806" w:rsidP="00BD6991">
            <w:pPr>
              <w:suppressAutoHyphens w:val="0"/>
              <w:rPr>
                <w:bCs/>
                <w:color w:val="auto"/>
                <w:sz w:val="18"/>
                <w:szCs w:val="18"/>
                <w:lang w:val="en-IN" w:eastAsia="en-IN"/>
              </w:rPr>
            </w:pPr>
          </w:p>
          <w:p w:rsidR="00DB5806" w:rsidRPr="00394AE3" w:rsidRDefault="00DB5806" w:rsidP="00BD6991">
            <w:pPr>
              <w:suppressAutoHyphens w:val="0"/>
              <w:rPr>
                <w:bCs/>
                <w:color w:val="auto"/>
                <w:sz w:val="18"/>
                <w:szCs w:val="18"/>
                <w:lang w:val="en-IN" w:eastAsia="en-IN"/>
              </w:rPr>
            </w:pPr>
          </w:p>
        </w:tc>
        <w:tc>
          <w:tcPr>
            <w:tcW w:w="401"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NA</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551" w:type="pct"/>
            <w:shd w:val="clear" w:color="auto" w:fill="D9D9D9" w:themeFill="background1" w:themeFillShade="D9"/>
            <w:noWrap/>
            <w:vAlign w:val="center"/>
          </w:tcPr>
          <w:p w:rsidR="00DB5806" w:rsidRDefault="00DB5806" w:rsidP="00E03AC6">
            <w:pPr>
              <w:suppressAutoHyphens w:val="0"/>
              <w:rPr>
                <w:bCs/>
                <w:color w:val="auto"/>
                <w:sz w:val="18"/>
                <w:szCs w:val="18"/>
                <w:lang w:val="en-IN" w:eastAsia="en-IN"/>
              </w:rPr>
            </w:pPr>
            <w:r w:rsidRPr="00394AE3">
              <w:rPr>
                <w:bCs/>
                <w:color w:val="auto"/>
                <w:sz w:val="18"/>
                <w:szCs w:val="18"/>
                <w:lang w:val="en-IN" w:eastAsia="en-IN"/>
              </w:rPr>
              <w:t>Yes</w:t>
            </w:r>
          </w:p>
          <w:p w:rsidR="00DB5806" w:rsidRDefault="00DB5806" w:rsidP="00E03AC6">
            <w:pPr>
              <w:suppressAutoHyphens w:val="0"/>
              <w:rPr>
                <w:bCs/>
                <w:color w:val="auto"/>
                <w:sz w:val="18"/>
                <w:szCs w:val="18"/>
                <w:lang w:val="en-IN" w:eastAsia="en-IN"/>
              </w:rPr>
            </w:pPr>
          </w:p>
          <w:p w:rsidR="00DB5806" w:rsidRDefault="00DB5806" w:rsidP="00E03AC6">
            <w:pPr>
              <w:suppressAutoHyphens w:val="0"/>
              <w:rPr>
                <w:bCs/>
                <w:color w:val="auto"/>
                <w:sz w:val="18"/>
                <w:szCs w:val="18"/>
                <w:lang w:val="en-IN" w:eastAsia="en-IN"/>
              </w:rPr>
            </w:pPr>
          </w:p>
          <w:p w:rsidR="00DB5806" w:rsidRPr="00394AE3" w:rsidRDefault="00DB5806" w:rsidP="00E03AC6">
            <w:pPr>
              <w:suppressAutoHyphens w:val="0"/>
              <w:rPr>
                <w:bCs/>
                <w:color w:val="auto"/>
                <w:sz w:val="18"/>
                <w:szCs w:val="18"/>
                <w:lang w:val="en-IN" w:eastAsia="en-IN"/>
              </w:rPr>
            </w:pPr>
          </w:p>
        </w:tc>
        <w:tc>
          <w:tcPr>
            <w:tcW w:w="878" w:type="pct"/>
            <w:shd w:val="clear" w:color="auto" w:fill="D9D9D9" w:themeFill="background1" w:themeFillShade="D9"/>
            <w:noWrap/>
            <w:vAlign w:val="center"/>
          </w:tcPr>
          <w:p w:rsidR="00DB5806" w:rsidRDefault="00DB5806" w:rsidP="00E03AC6">
            <w:pPr>
              <w:suppressAutoHyphens w:val="0"/>
              <w:rPr>
                <w:bCs/>
                <w:color w:val="auto"/>
                <w:sz w:val="18"/>
                <w:szCs w:val="18"/>
                <w:lang w:val="en-IN" w:eastAsia="en-IN"/>
              </w:rPr>
            </w:pPr>
            <w:r w:rsidRPr="00394AE3">
              <w:rPr>
                <w:bCs/>
                <w:color w:val="auto"/>
                <w:sz w:val="18"/>
                <w:szCs w:val="18"/>
                <w:lang w:val="en-IN" w:eastAsia="en-IN"/>
              </w:rPr>
              <w:t>NA</w:t>
            </w:r>
          </w:p>
          <w:p w:rsidR="00DB5806" w:rsidRDefault="00DB5806" w:rsidP="00E03AC6">
            <w:pPr>
              <w:suppressAutoHyphens w:val="0"/>
              <w:rPr>
                <w:bCs/>
                <w:color w:val="auto"/>
                <w:sz w:val="18"/>
                <w:szCs w:val="18"/>
                <w:lang w:val="en-IN" w:eastAsia="en-IN"/>
              </w:rPr>
            </w:pPr>
          </w:p>
          <w:p w:rsidR="00DB5806" w:rsidRDefault="00DB5806" w:rsidP="00E03AC6">
            <w:pPr>
              <w:suppressAutoHyphens w:val="0"/>
              <w:rPr>
                <w:bCs/>
                <w:color w:val="auto"/>
                <w:sz w:val="18"/>
                <w:szCs w:val="18"/>
                <w:lang w:val="en-IN" w:eastAsia="en-IN"/>
              </w:rPr>
            </w:pPr>
          </w:p>
          <w:p w:rsidR="00DB5806" w:rsidRPr="00394AE3" w:rsidRDefault="00DB5806" w:rsidP="00E03AC6">
            <w:pPr>
              <w:suppressAutoHyphens w:val="0"/>
              <w:rPr>
                <w:bCs/>
                <w:color w:val="auto"/>
                <w:sz w:val="18"/>
                <w:szCs w:val="18"/>
                <w:lang w:val="en-IN" w:eastAsia="en-IN"/>
              </w:rPr>
            </w:pPr>
          </w:p>
        </w:tc>
        <w:tc>
          <w:tcPr>
            <w:tcW w:w="1489" w:type="pct"/>
            <w:shd w:val="clear" w:color="auto" w:fill="D9D9D9" w:themeFill="background1" w:themeFillShade="D9"/>
            <w:noWrap/>
            <w:vAlign w:val="center"/>
          </w:tcPr>
          <w:p w:rsidR="00DB5806" w:rsidRPr="00394AE3" w:rsidRDefault="00DB5806" w:rsidP="003B1FE2">
            <w:pPr>
              <w:suppressAutoHyphens w:val="0"/>
              <w:rPr>
                <w:bCs/>
                <w:color w:val="auto"/>
                <w:sz w:val="18"/>
                <w:szCs w:val="18"/>
                <w:lang w:val="en-IN" w:eastAsia="en-IN"/>
              </w:rPr>
            </w:pPr>
            <w:r w:rsidRPr="00394AE3">
              <w:rPr>
                <w:bCs/>
                <w:color w:val="auto"/>
                <w:sz w:val="18"/>
                <w:szCs w:val="18"/>
                <w:lang w:val="en-IN" w:eastAsia="en-IN"/>
              </w:rPr>
              <w:t>The field will have all beneficiary details entered while beneficiary registrations</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BEN_ID</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alphanumeric values only. No special characters are allowed </w:t>
            </w:r>
          </w:p>
        </w:tc>
        <w:tc>
          <w:tcPr>
            <w:tcW w:w="401" w:type="pct"/>
            <w:shd w:val="clear" w:color="auto" w:fill="D9D9D9" w:themeFill="background1" w:themeFillShade="D9"/>
            <w:noWrap/>
          </w:tcPr>
          <w:p w:rsidR="00DB5806" w:rsidRPr="00394AE3" w:rsidRDefault="00DB5806" w:rsidP="00054F44">
            <w:pPr>
              <w:suppressAutoHyphens w:val="0"/>
              <w:rPr>
                <w:bCs/>
                <w:sz w:val="18"/>
                <w:szCs w:val="18"/>
                <w:lang w:eastAsia="en-IN"/>
              </w:rPr>
            </w:pPr>
            <w:r w:rsidRPr="00394AE3">
              <w:rPr>
                <w:bCs/>
                <w:sz w:val="18"/>
                <w:szCs w:val="18"/>
                <w:lang w:eastAsia="en-IN"/>
              </w:rPr>
              <w:t>Min-1</w:t>
            </w:r>
          </w:p>
          <w:p w:rsidR="00DB5806" w:rsidRPr="00394AE3" w:rsidRDefault="00DB5806" w:rsidP="00054F44">
            <w:pPr>
              <w:suppressAutoHyphens w:val="0"/>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Yes(when status is ‘Success’)</w:t>
            </w:r>
          </w:p>
        </w:tc>
        <w:tc>
          <w:tcPr>
            <w:tcW w:w="878" w:type="pct"/>
            <w:shd w:val="clear" w:color="auto" w:fill="D9D9D9" w:themeFill="background1" w:themeFillShade="D9"/>
            <w:noWrap/>
          </w:tcPr>
          <w:p w:rsidR="00DB5806" w:rsidRPr="00394AE3" w:rsidRDefault="00DB5806" w:rsidP="003C1D5A">
            <w:pPr>
              <w:suppressAutoHyphens w:val="0"/>
              <w:rPr>
                <w:color w:val="000000"/>
                <w:sz w:val="18"/>
                <w:szCs w:val="18"/>
                <w:lang w:val="en-IN" w:eastAsia="en-IN"/>
              </w:rPr>
            </w:pPr>
            <w:r w:rsidRPr="00394AE3">
              <w:rPr>
                <w:color w:val="000000"/>
                <w:sz w:val="18"/>
                <w:szCs w:val="18"/>
                <w:lang w:eastAsia="en-IN"/>
              </w:rPr>
              <w:t>Yes</w:t>
            </w:r>
            <w:r>
              <w:rPr>
                <w:color w:val="000000"/>
                <w:sz w:val="18"/>
                <w:szCs w:val="18"/>
                <w:lang w:eastAsia="en-IN"/>
              </w:rPr>
              <w:t xml:space="preserve"> </w:t>
            </w:r>
            <w:r>
              <w:rPr>
                <w:bCs/>
                <w:color w:val="auto"/>
                <w:sz w:val="18"/>
                <w:szCs w:val="18"/>
                <w:lang w:val="en-IN" w:eastAsia="en-IN"/>
              </w:rPr>
              <w:t>(For all modes of Pay and for all statuses)</w:t>
            </w:r>
          </w:p>
        </w:tc>
        <w:tc>
          <w:tcPr>
            <w:tcW w:w="1489"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Beneficiary Unique Id </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BEN_IFSC</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Field will accept only Alphanumeric values. No special characters will be allowed.</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Max-15</w:t>
            </w:r>
          </w:p>
        </w:tc>
        <w:tc>
          <w:tcPr>
            <w:tcW w:w="551" w:type="pct"/>
            <w:shd w:val="clear" w:color="auto" w:fill="D9D9D9" w:themeFill="background1" w:themeFillShade="D9"/>
            <w:noWrap/>
          </w:tcPr>
          <w:p w:rsidR="00DB5806" w:rsidRPr="00394AE3" w:rsidRDefault="00DB5806" w:rsidP="00054F44">
            <w:pPr>
              <w:suppressAutoHyphens w:val="0"/>
              <w:rPr>
                <w:color w:val="000000"/>
                <w:sz w:val="18"/>
                <w:szCs w:val="18"/>
                <w:lang w:eastAsia="en-IN"/>
              </w:rPr>
            </w:pPr>
            <w:r w:rsidRPr="00394AE3">
              <w:rPr>
                <w:bCs/>
                <w:sz w:val="18"/>
                <w:szCs w:val="18"/>
                <w:lang w:eastAsia="en-IN"/>
              </w:rPr>
              <w:t> Yes</w:t>
            </w:r>
          </w:p>
          <w:p w:rsidR="00DB5806" w:rsidRPr="00394AE3" w:rsidRDefault="00DB5806" w:rsidP="00054F44">
            <w:pPr>
              <w:suppressAutoHyphens w:val="0"/>
              <w:rPr>
                <w:bCs/>
                <w:sz w:val="18"/>
                <w:szCs w:val="18"/>
                <w:lang w:val="en-IN" w:eastAsia="en-IN"/>
              </w:rPr>
            </w:pPr>
          </w:p>
        </w:tc>
        <w:tc>
          <w:tcPr>
            <w:tcW w:w="878" w:type="pct"/>
            <w:shd w:val="clear" w:color="auto" w:fill="D9D9D9" w:themeFill="background1" w:themeFillShade="D9"/>
            <w:noWrap/>
          </w:tcPr>
          <w:p w:rsidR="00DB5806" w:rsidRPr="00394AE3" w:rsidRDefault="00DB5806" w:rsidP="00294DDA">
            <w:pPr>
              <w:suppressAutoHyphens w:val="0"/>
              <w:rPr>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w:t>
            </w:r>
            <w:r>
              <w:rPr>
                <w:bCs/>
                <w:sz w:val="18"/>
                <w:szCs w:val="18"/>
                <w:lang w:eastAsia="en-IN"/>
              </w:rPr>
              <w:t>for</w:t>
            </w:r>
            <w:r w:rsidRPr="00394AE3">
              <w:rPr>
                <w:bCs/>
                <w:sz w:val="18"/>
                <w:szCs w:val="18"/>
                <w:lang w:eastAsia="en-IN"/>
              </w:rPr>
              <w:t xml:space="preserve"> NEFT/ RTGS/ IMPS</w:t>
            </w:r>
            <w:r>
              <w:rPr>
                <w:bCs/>
                <w:sz w:val="18"/>
                <w:szCs w:val="18"/>
                <w:lang w:eastAsia="en-IN"/>
              </w:rPr>
              <w:t xml:space="preserve"> </w:t>
            </w:r>
            <w:r>
              <w:rPr>
                <w:bCs/>
                <w:color w:val="auto"/>
                <w:sz w:val="18"/>
                <w:szCs w:val="18"/>
                <w:lang w:val="en-IN" w:eastAsia="en-IN"/>
              </w:rPr>
              <w:t>and for all statuses</w:t>
            </w:r>
            <w:r>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xml:space="preserve">Beneficiary IFSC Code for do payments </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BEN_NAME</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Field will accept only Alphanumeric values. Only special character allowed is ‘space’</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Y</w:t>
            </w:r>
            <w:r>
              <w:rPr>
                <w:bCs/>
                <w:sz w:val="18"/>
                <w:szCs w:val="18"/>
                <w:lang w:eastAsia="en-IN"/>
              </w:rPr>
              <w:t>es (</w:t>
            </w:r>
            <w:r w:rsidRPr="00394AE3">
              <w:rPr>
                <w:bCs/>
                <w:sz w:val="18"/>
                <w:szCs w:val="18"/>
                <w:lang w:eastAsia="en-IN"/>
              </w:rPr>
              <w:t>for NEFT/ RTGS/ IMPS</w:t>
            </w:r>
            <w:r>
              <w:rPr>
                <w:bCs/>
                <w:sz w:val="18"/>
                <w:szCs w:val="18"/>
                <w:lang w:eastAsia="en-IN"/>
              </w:rPr>
              <w:t xml:space="preserve"> and </w:t>
            </w:r>
            <w:r>
              <w:rPr>
                <w:bCs/>
                <w:color w:val="auto"/>
                <w:sz w:val="18"/>
                <w:szCs w:val="18"/>
                <w:lang w:val="en-IN" w:eastAsia="en-IN"/>
              </w:rPr>
              <w:t>for all statuses</w:t>
            </w:r>
            <w:r>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Beneficiary account holder’s Name</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BEN_DOB</w:t>
            </w: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color w:val="auto"/>
                <w:sz w:val="18"/>
                <w:szCs w:val="18"/>
                <w:lang w:val="en-IN" w:eastAsia="en-IN"/>
              </w:rPr>
            </w:pPr>
            <w:r w:rsidRPr="00394AE3">
              <w:rPr>
                <w:color w:val="auto"/>
                <w:sz w:val="18"/>
                <w:szCs w:val="18"/>
                <w:lang w:eastAsia="en-IN"/>
              </w:rPr>
              <w:t>Field will accept birth date in format ‘YYYY-MM-DD’</w:t>
            </w:r>
          </w:p>
        </w:tc>
        <w:tc>
          <w:tcPr>
            <w:tcW w:w="401"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color w:val="auto"/>
                <w:sz w:val="18"/>
                <w:szCs w:val="18"/>
                <w:lang w:eastAsia="en-IN"/>
              </w:rPr>
              <w:t>YYYY-MM-DD</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7A3D57">
            <w:pPr>
              <w:suppressAutoHyphens w:val="0"/>
              <w:rPr>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w:t>
            </w:r>
            <w:r>
              <w:rPr>
                <w:bCs/>
                <w:sz w:val="18"/>
                <w:szCs w:val="18"/>
                <w:lang w:eastAsia="en-IN"/>
              </w:rPr>
              <w:t xml:space="preserve">For all modes of Pay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Beneficiary’s Date of Birth</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BEN_ACCNO</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only numeric values. </w:t>
            </w:r>
            <w:r w:rsidRPr="00394AE3">
              <w:rPr>
                <w:color w:val="000000"/>
                <w:sz w:val="18"/>
                <w:szCs w:val="18"/>
                <w:lang w:eastAsia="en-IN"/>
              </w:rPr>
              <w:t>No special characters will be allowed.</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Pr>
                <w:bCs/>
                <w:sz w:val="18"/>
                <w:szCs w:val="18"/>
                <w:lang w:eastAsia="en-IN"/>
              </w:rPr>
              <w:t xml:space="preserve">Yes (For </w:t>
            </w:r>
            <w:r w:rsidRPr="00394AE3">
              <w:rPr>
                <w:bCs/>
                <w:sz w:val="18"/>
                <w:szCs w:val="18"/>
                <w:lang w:eastAsia="en-IN"/>
              </w:rPr>
              <w:t>NEFT/ RTGS/ IMPS/DD</w:t>
            </w:r>
            <w:r>
              <w:rPr>
                <w:bCs/>
                <w:sz w:val="18"/>
                <w:szCs w:val="18"/>
                <w:lang w:eastAsia="en-IN"/>
              </w:rPr>
              <w:t xml:space="preserve">/FT and </w:t>
            </w:r>
            <w:r>
              <w:rPr>
                <w:bCs/>
                <w:color w:val="auto"/>
                <w:sz w:val="18"/>
                <w:szCs w:val="18"/>
                <w:lang w:val="en-IN" w:eastAsia="en-IN"/>
              </w:rPr>
              <w:t>for all statuses</w:t>
            </w:r>
            <w:r>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Beneficiary Account Number for payments</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BEN_ACCSTATU</w:t>
            </w:r>
          </w:p>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S</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vAlign w:val="center"/>
          </w:tcPr>
          <w:p w:rsidR="00DB5806" w:rsidRDefault="00DB5806" w:rsidP="00BD6991">
            <w:pPr>
              <w:suppressAutoHyphens w:val="0"/>
              <w:rPr>
                <w:bCs/>
                <w:color w:val="auto"/>
                <w:sz w:val="18"/>
                <w:szCs w:val="18"/>
                <w:lang w:val="en-IN" w:eastAsia="en-IN"/>
              </w:rPr>
            </w:pPr>
            <w:r>
              <w:rPr>
                <w:bCs/>
                <w:color w:val="auto"/>
                <w:sz w:val="18"/>
                <w:szCs w:val="18"/>
                <w:lang w:val="en-IN" w:eastAsia="en-IN"/>
              </w:rPr>
              <w:t>Field will Accept characters only ‘A’,’H’ and ‘D’</w:t>
            </w:r>
          </w:p>
          <w:p w:rsidR="00DB5806" w:rsidRDefault="00DB5806" w:rsidP="00BD6991">
            <w:pPr>
              <w:suppressAutoHyphens w:val="0"/>
              <w:rPr>
                <w:bCs/>
                <w:color w:val="auto"/>
                <w:sz w:val="18"/>
                <w:szCs w:val="18"/>
                <w:lang w:val="en-IN" w:eastAsia="en-IN"/>
              </w:rPr>
            </w:pPr>
            <w:r>
              <w:rPr>
                <w:bCs/>
                <w:color w:val="auto"/>
                <w:sz w:val="18"/>
                <w:szCs w:val="18"/>
                <w:lang w:val="en-IN" w:eastAsia="en-IN"/>
              </w:rPr>
              <w:t>No special characters will be allowed</w:t>
            </w:r>
          </w:p>
          <w:p w:rsidR="00DB5806" w:rsidRDefault="00DB5806" w:rsidP="00BD6991">
            <w:pPr>
              <w:suppressAutoHyphens w:val="0"/>
              <w:rPr>
                <w:bCs/>
                <w:color w:val="auto"/>
                <w:sz w:val="18"/>
                <w:szCs w:val="18"/>
                <w:lang w:val="en-IN" w:eastAsia="en-IN"/>
              </w:rPr>
            </w:pPr>
          </w:p>
          <w:p w:rsidR="00DB5806" w:rsidRPr="00394AE3" w:rsidRDefault="00DB5806" w:rsidP="00BD6991">
            <w:pPr>
              <w:suppressAutoHyphens w:val="0"/>
              <w:rPr>
                <w:bCs/>
                <w:color w:val="auto"/>
                <w:sz w:val="18"/>
                <w:szCs w:val="18"/>
                <w:lang w:val="en-IN" w:eastAsia="en-IN"/>
              </w:rPr>
            </w:pPr>
          </w:p>
        </w:tc>
        <w:tc>
          <w:tcPr>
            <w:tcW w:w="401"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Pr>
                <w:bCs/>
                <w:color w:val="auto"/>
                <w:sz w:val="18"/>
                <w:szCs w:val="18"/>
                <w:lang w:val="en-IN" w:eastAsia="en-IN"/>
              </w:rPr>
              <w:t>Min-1</w:t>
            </w:r>
          </w:p>
          <w:p w:rsidR="00DB5806" w:rsidRDefault="00DB5806" w:rsidP="00A3394B">
            <w:pPr>
              <w:suppressAutoHyphens w:val="0"/>
              <w:rPr>
                <w:bCs/>
                <w:color w:val="auto"/>
                <w:sz w:val="18"/>
                <w:szCs w:val="18"/>
                <w:lang w:val="en-IN" w:eastAsia="en-IN"/>
              </w:rPr>
            </w:pPr>
            <w:r>
              <w:rPr>
                <w:bCs/>
                <w:color w:val="auto"/>
                <w:sz w:val="18"/>
                <w:szCs w:val="18"/>
                <w:lang w:val="en-IN" w:eastAsia="en-IN"/>
              </w:rPr>
              <w:t>Max-20</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551" w:type="pct"/>
            <w:shd w:val="clear" w:color="auto" w:fill="D9D9D9" w:themeFill="background1" w:themeFillShade="D9"/>
            <w:noWrap/>
            <w:vAlign w:val="center"/>
          </w:tcPr>
          <w:p w:rsidR="00DB5806" w:rsidRDefault="00DB5806" w:rsidP="00643327">
            <w:pPr>
              <w:suppressAutoHyphens w:val="0"/>
              <w:rPr>
                <w:bCs/>
                <w:color w:val="auto"/>
                <w:sz w:val="18"/>
                <w:szCs w:val="18"/>
                <w:lang w:val="en-IN" w:eastAsia="en-IN"/>
              </w:rPr>
            </w:pPr>
            <w:r>
              <w:rPr>
                <w:bCs/>
                <w:color w:val="auto"/>
                <w:sz w:val="18"/>
                <w:szCs w:val="18"/>
                <w:lang w:val="en-IN" w:eastAsia="en-IN"/>
              </w:rPr>
              <w:t>Yes</w:t>
            </w:r>
          </w:p>
          <w:p w:rsidR="00DB5806" w:rsidRDefault="00DB5806" w:rsidP="00643327">
            <w:pPr>
              <w:suppressAutoHyphens w:val="0"/>
              <w:rPr>
                <w:bCs/>
                <w:color w:val="auto"/>
                <w:sz w:val="18"/>
                <w:szCs w:val="18"/>
                <w:lang w:val="en-IN" w:eastAsia="en-IN"/>
              </w:rPr>
            </w:pPr>
          </w:p>
          <w:p w:rsidR="00DB5806" w:rsidRDefault="00DB5806" w:rsidP="00643327">
            <w:pPr>
              <w:suppressAutoHyphens w:val="0"/>
              <w:rPr>
                <w:bCs/>
                <w:color w:val="auto"/>
                <w:sz w:val="18"/>
                <w:szCs w:val="18"/>
                <w:lang w:val="en-IN" w:eastAsia="en-IN"/>
              </w:rPr>
            </w:pPr>
          </w:p>
          <w:p w:rsidR="00DB5806" w:rsidRDefault="00DB5806" w:rsidP="00643327">
            <w:pPr>
              <w:suppressAutoHyphens w:val="0"/>
              <w:rPr>
                <w:bCs/>
                <w:color w:val="auto"/>
                <w:sz w:val="18"/>
                <w:szCs w:val="18"/>
                <w:lang w:val="en-IN" w:eastAsia="en-IN"/>
              </w:rPr>
            </w:pPr>
          </w:p>
          <w:p w:rsidR="00DB5806" w:rsidRDefault="00DB5806" w:rsidP="00643327">
            <w:pPr>
              <w:suppressAutoHyphens w:val="0"/>
              <w:rPr>
                <w:bCs/>
                <w:color w:val="auto"/>
                <w:sz w:val="18"/>
                <w:szCs w:val="18"/>
                <w:lang w:val="en-IN" w:eastAsia="en-IN"/>
              </w:rPr>
            </w:pPr>
          </w:p>
          <w:p w:rsidR="00DB5806" w:rsidRPr="00394AE3" w:rsidRDefault="00DB5806" w:rsidP="00643327">
            <w:pPr>
              <w:suppressAutoHyphens w:val="0"/>
              <w:rPr>
                <w:bCs/>
                <w:color w:val="auto"/>
                <w:sz w:val="18"/>
                <w:szCs w:val="18"/>
                <w:lang w:val="en-IN" w:eastAsia="en-IN"/>
              </w:rPr>
            </w:pPr>
          </w:p>
        </w:tc>
        <w:tc>
          <w:tcPr>
            <w:tcW w:w="878" w:type="pct"/>
            <w:shd w:val="clear" w:color="auto" w:fill="D9D9D9" w:themeFill="background1" w:themeFillShade="D9"/>
            <w:noWrap/>
            <w:vAlign w:val="center"/>
          </w:tcPr>
          <w:p w:rsidR="00DB5806" w:rsidRDefault="00DB5806" w:rsidP="00643327">
            <w:pPr>
              <w:suppressAutoHyphens w:val="0"/>
              <w:rPr>
                <w:bCs/>
                <w:color w:val="auto"/>
                <w:sz w:val="18"/>
                <w:szCs w:val="18"/>
                <w:lang w:val="en-IN" w:eastAsia="en-IN"/>
              </w:rPr>
            </w:pPr>
            <w:r>
              <w:rPr>
                <w:bCs/>
                <w:color w:val="auto"/>
                <w:sz w:val="18"/>
                <w:szCs w:val="18"/>
                <w:lang w:val="en-IN" w:eastAsia="en-IN"/>
              </w:rPr>
              <w:t>Yes (For all modes of Pay and for all statuses)</w:t>
            </w:r>
          </w:p>
          <w:p w:rsidR="00DB5806" w:rsidRDefault="00DB5806" w:rsidP="00643327">
            <w:pPr>
              <w:suppressAutoHyphens w:val="0"/>
              <w:rPr>
                <w:bCs/>
                <w:color w:val="auto"/>
                <w:sz w:val="18"/>
                <w:szCs w:val="18"/>
                <w:lang w:val="en-IN" w:eastAsia="en-IN"/>
              </w:rPr>
            </w:pPr>
          </w:p>
          <w:p w:rsidR="00DB5806" w:rsidRDefault="00DB5806" w:rsidP="00643327">
            <w:pPr>
              <w:suppressAutoHyphens w:val="0"/>
              <w:rPr>
                <w:bCs/>
                <w:color w:val="auto"/>
                <w:sz w:val="18"/>
                <w:szCs w:val="18"/>
                <w:lang w:val="en-IN" w:eastAsia="en-IN"/>
              </w:rPr>
            </w:pPr>
          </w:p>
          <w:p w:rsidR="00DB5806" w:rsidRDefault="00DB5806" w:rsidP="00643327">
            <w:pPr>
              <w:suppressAutoHyphens w:val="0"/>
              <w:rPr>
                <w:bCs/>
                <w:color w:val="auto"/>
                <w:sz w:val="18"/>
                <w:szCs w:val="18"/>
                <w:lang w:val="en-IN" w:eastAsia="en-IN"/>
              </w:rPr>
            </w:pPr>
          </w:p>
          <w:p w:rsidR="00DB5806" w:rsidRPr="00394AE3" w:rsidRDefault="00DB5806" w:rsidP="00643327">
            <w:pPr>
              <w:suppressAutoHyphens w:val="0"/>
              <w:rPr>
                <w:bCs/>
                <w:color w:val="auto"/>
                <w:sz w:val="18"/>
                <w:szCs w:val="18"/>
                <w:lang w:val="en-IN" w:eastAsia="en-IN"/>
              </w:rPr>
            </w:pPr>
          </w:p>
        </w:tc>
        <w:tc>
          <w:tcPr>
            <w:tcW w:w="1489" w:type="pct"/>
            <w:shd w:val="clear" w:color="auto" w:fill="D9D9D9" w:themeFill="background1" w:themeFillShade="D9"/>
            <w:noWrap/>
            <w:vAlign w:val="center"/>
          </w:tcPr>
          <w:p w:rsidR="00DB5806" w:rsidRDefault="00DB5806" w:rsidP="003B1FE2">
            <w:pPr>
              <w:suppressAutoHyphens w:val="0"/>
              <w:rPr>
                <w:bCs/>
                <w:color w:val="auto"/>
                <w:sz w:val="18"/>
                <w:szCs w:val="18"/>
                <w:lang w:val="en-IN" w:eastAsia="en-IN"/>
              </w:rPr>
            </w:pPr>
            <w:r>
              <w:rPr>
                <w:bCs/>
                <w:color w:val="auto"/>
                <w:sz w:val="18"/>
                <w:szCs w:val="18"/>
                <w:lang w:val="en-IN" w:eastAsia="en-IN"/>
              </w:rPr>
              <w:t>The field will have ‘A’,’H’ and ‘D’ Values only.</w:t>
            </w:r>
          </w:p>
          <w:p w:rsidR="00DB5806" w:rsidRDefault="00DB5806" w:rsidP="003B1FE2">
            <w:pPr>
              <w:suppressAutoHyphens w:val="0"/>
              <w:rPr>
                <w:bCs/>
                <w:color w:val="auto"/>
                <w:sz w:val="18"/>
                <w:szCs w:val="18"/>
                <w:lang w:val="en-IN" w:eastAsia="en-IN"/>
              </w:rPr>
            </w:pPr>
            <w:r>
              <w:rPr>
                <w:bCs/>
                <w:color w:val="auto"/>
                <w:sz w:val="18"/>
                <w:szCs w:val="18"/>
                <w:lang w:val="en-IN" w:eastAsia="en-IN"/>
              </w:rPr>
              <w:t>A - Active</w:t>
            </w:r>
          </w:p>
          <w:p w:rsidR="00DB5806" w:rsidRDefault="00DB5806" w:rsidP="003B1FE2">
            <w:pPr>
              <w:suppressAutoHyphens w:val="0"/>
              <w:rPr>
                <w:bCs/>
                <w:color w:val="auto"/>
                <w:sz w:val="18"/>
                <w:szCs w:val="18"/>
                <w:lang w:val="en-IN" w:eastAsia="en-IN"/>
              </w:rPr>
            </w:pPr>
            <w:r>
              <w:rPr>
                <w:bCs/>
                <w:color w:val="auto"/>
                <w:sz w:val="18"/>
                <w:szCs w:val="18"/>
                <w:lang w:val="en-IN" w:eastAsia="en-IN"/>
              </w:rPr>
              <w:t>H - Hold</w:t>
            </w:r>
          </w:p>
          <w:p w:rsidR="00DB5806" w:rsidRPr="00394AE3" w:rsidRDefault="00DB5806" w:rsidP="003B1FE2">
            <w:pPr>
              <w:suppressAutoHyphens w:val="0"/>
              <w:rPr>
                <w:bCs/>
                <w:color w:val="auto"/>
                <w:sz w:val="18"/>
                <w:szCs w:val="18"/>
                <w:lang w:val="en-IN" w:eastAsia="en-IN"/>
              </w:rPr>
            </w:pPr>
            <w:r>
              <w:rPr>
                <w:bCs/>
                <w:color w:val="auto"/>
                <w:sz w:val="18"/>
                <w:szCs w:val="18"/>
                <w:lang w:val="en-IN" w:eastAsia="en-IN"/>
              </w:rPr>
              <w:t>D – De-Active</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BEN_BANKNAM</w:t>
            </w:r>
          </w:p>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E</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alphanumeric values only. </w:t>
            </w:r>
            <w:r w:rsidRPr="00394AE3">
              <w:rPr>
                <w:color w:val="000000"/>
                <w:sz w:val="18"/>
                <w:szCs w:val="18"/>
                <w:lang w:eastAsia="en-IN"/>
              </w:rPr>
              <w:t>allowed special characters: ‘ space’ ‘-‘</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Max-20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7F34AA">
            <w:pPr>
              <w:suppressAutoHyphens w:val="0"/>
              <w:rPr>
                <w:bCs/>
                <w:sz w:val="18"/>
                <w:szCs w:val="18"/>
                <w:lang w:val="en-IN" w:eastAsia="en-IN"/>
              </w:rPr>
            </w:pPr>
            <w:r>
              <w:rPr>
                <w:bCs/>
                <w:sz w:val="18"/>
                <w:szCs w:val="18"/>
                <w:lang w:eastAsia="en-IN"/>
              </w:rPr>
              <w:t xml:space="preserve">Yes </w:t>
            </w:r>
            <w:r w:rsidRPr="00394AE3">
              <w:rPr>
                <w:bCs/>
                <w:sz w:val="18"/>
                <w:szCs w:val="18"/>
                <w:lang w:eastAsia="en-IN"/>
              </w:rPr>
              <w:t xml:space="preserve">for IMPS </w:t>
            </w:r>
            <w:r>
              <w:rPr>
                <w:bCs/>
                <w:sz w:val="18"/>
                <w:szCs w:val="18"/>
                <w:lang w:eastAsia="en-IN"/>
              </w:rPr>
              <w:t xml:space="preserve">and </w:t>
            </w:r>
            <w:r>
              <w:rPr>
                <w:bCs/>
                <w:color w:val="auto"/>
                <w:sz w:val="18"/>
                <w:szCs w:val="18"/>
                <w:lang w:val="en-IN" w:eastAsia="en-IN"/>
              </w:rPr>
              <w:t>for all statuses</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Beneficiary’s Bank Name</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BEN_BANKCODE</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lastRenderedPageBreak/>
              <w:t xml:space="preserve">Field will accept alphanumeric values only. </w:t>
            </w:r>
            <w:r w:rsidRPr="00394AE3">
              <w:rPr>
                <w:color w:val="000000"/>
                <w:sz w:val="18"/>
                <w:szCs w:val="18"/>
                <w:lang w:eastAsia="en-IN"/>
              </w:rPr>
              <w:t xml:space="preserve">No special characters will be </w:t>
            </w:r>
            <w:r w:rsidRPr="00394AE3">
              <w:rPr>
                <w:color w:val="000000"/>
                <w:sz w:val="18"/>
                <w:szCs w:val="18"/>
                <w:lang w:eastAsia="en-IN"/>
              </w:rPr>
              <w:lastRenderedPageBreak/>
              <w:t>allowed</w:t>
            </w:r>
          </w:p>
        </w:tc>
        <w:tc>
          <w:tcPr>
            <w:tcW w:w="401"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sz w:val="18"/>
                <w:szCs w:val="18"/>
                <w:lang w:eastAsia="en-IN"/>
              </w:rPr>
              <w:lastRenderedPageBreak/>
              <w:t>Min-1</w:t>
            </w:r>
          </w:p>
          <w:p w:rsidR="00DB5806" w:rsidRPr="00394AE3" w:rsidRDefault="00DB5806" w:rsidP="00054F44">
            <w:pPr>
              <w:rPr>
                <w:b/>
                <w:bCs/>
                <w:sz w:val="18"/>
                <w:szCs w:val="18"/>
                <w:lang w:val="en-IN" w:eastAsia="en-IN"/>
              </w:rPr>
            </w:pPr>
            <w:r w:rsidRPr="00394AE3">
              <w:rPr>
                <w:bCs/>
                <w:sz w:val="18"/>
                <w:szCs w:val="18"/>
                <w:lang w:eastAsia="en-IN"/>
              </w:rPr>
              <w:t>Max-20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 xml:space="preserve">(for </w:t>
            </w:r>
            <w:r>
              <w:rPr>
                <w:bCs/>
                <w:sz w:val="18"/>
                <w:szCs w:val="18"/>
                <w:lang w:eastAsia="en-IN"/>
              </w:rPr>
              <w:t xml:space="preserve">DD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Beneficiary’s bank Code</w:t>
            </w:r>
            <w:r w:rsidRPr="00394AE3">
              <w:rPr>
                <w:b/>
                <w:bCs/>
                <w:sz w:val="18"/>
                <w:szCs w:val="18"/>
                <w:lang w:eastAsia="en-IN"/>
              </w:rPr>
              <w:t> </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BEN_BRANCHCODE</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alphanumeric values only. </w:t>
            </w:r>
            <w:r w:rsidRPr="00394AE3">
              <w:rPr>
                <w:color w:val="000000"/>
                <w:sz w:val="18"/>
                <w:szCs w:val="18"/>
                <w:lang w:eastAsia="en-IN"/>
              </w:rPr>
              <w:t>No special characters will be allowed</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Max-20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Pr>
                <w:bCs/>
                <w:sz w:val="18"/>
                <w:szCs w:val="18"/>
                <w:lang w:eastAsia="en-IN"/>
              </w:rPr>
              <w:t>Yes (</w:t>
            </w:r>
            <w:r w:rsidRPr="00394AE3">
              <w:rPr>
                <w:bCs/>
                <w:sz w:val="18"/>
                <w:szCs w:val="18"/>
                <w:lang w:eastAsia="en-IN"/>
              </w:rPr>
              <w:t>for DD</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Beneficiary’s Branch Code</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BEN_ADDRESS</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Field will accept only Alphanumeric values. Only special character allowed is (‘,’ ’.’  ’-‘ ’/’ ’space’)</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Max-250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Cs/>
                <w:sz w:val="18"/>
                <w:szCs w:val="18"/>
                <w:lang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NEFT/</w:t>
            </w:r>
          </w:p>
          <w:p w:rsidR="00DB5806" w:rsidRPr="00394AE3" w:rsidRDefault="00DB5806" w:rsidP="00054F44">
            <w:pPr>
              <w:suppressAutoHyphens w:val="0"/>
              <w:rPr>
                <w:bCs/>
                <w:sz w:val="18"/>
                <w:szCs w:val="18"/>
                <w:lang w:eastAsia="en-IN"/>
              </w:rPr>
            </w:pPr>
            <w:r>
              <w:rPr>
                <w:bCs/>
                <w:sz w:val="18"/>
                <w:szCs w:val="18"/>
                <w:lang w:eastAsia="en-IN"/>
              </w:rPr>
              <w:t xml:space="preserve">RTGS and </w:t>
            </w:r>
            <w:r>
              <w:rPr>
                <w:bCs/>
                <w:color w:val="auto"/>
                <w:sz w:val="18"/>
                <w:szCs w:val="18"/>
                <w:lang w:val="en-IN" w:eastAsia="en-IN"/>
              </w:rPr>
              <w:t>for all statuses</w:t>
            </w:r>
            <w:r>
              <w:rPr>
                <w:bCs/>
                <w:sz w:val="18"/>
                <w:szCs w:val="18"/>
                <w:lang w:eastAsia="en-IN"/>
              </w:rPr>
              <w:t>)</w:t>
            </w:r>
            <w:r w:rsidRPr="00394AE3">
              <w:rPr>
                <w:bCs/>
                <w:sz w:val="18"/>
                <w:szCs w:val="18"/>
                <w:lang w:eastAsia="en-IN"/>
              </w:rPr>
              <w:t xml:space="preserve"> </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Beneficiary’s Address to verify details</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BEN_STATE</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Validation Basis the City-State Master (Refer City-State Document)</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 </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xml:space="preserve">Beneficiary’s State </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BEN_CITY</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Validation Basis the City-State Master (Refer City-State Document)</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AC1022">
            <w:pPr>
              <w:suppressAutoHyphens w:val="0"/>
              <w:rPr>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Beneficiary’s City</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BEN_PINCD</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Numeric values only. </w:t>
            </w:r>
            <w:r w:rsidRPr="00394AE3">
              <w:rPr>
                <w:color w:val="000000"/>
                <w:sz w:val="18"/>
                <w:szCs w:val="18"/>
                <w:lang w:eastAsia="en-IN"/>
              </w:rPr>
              <w:t>No special characters will be allowed</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8C141F">
            <w:pPr>
              <w:suppressAutoHyphens w:val="0"/>
              <w:rPr>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Beneficiary’s Postal Index Number</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BEN_TYPE</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Validation basis the KYC masters( Refer KYC document)</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Max-100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6A3FEC">
            <w:pPr>
              <w:suppressAutoHyphens w:val="0"/>
              <w:rPr>
                <w:b/>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NEFT/RTGS/IMPS/FT/DD</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r w:rsidRPr="00394AE3">
              <w:rPr>
                <w:b/>
                <w:bCs/>
                <w:sz w:val="18"/>
                <w:szCs w:val="18"/>
                <w:lang w:eastAsia="en-IN"/>
              </w:rPr>
              <w:t> </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Beneficiary’s type according to RBL business</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BEN_MOBILE</w:t>
            </w:r>
          </w:p>
          <w:p w:rsidR="00DB5806" w:rsidRPr="00394AE3"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Field will accept Numeric Values Only.</w:t>
            </w:r>
            <w:r w:rsidRPr="00394AE3">
              <w:rPr>
                <w:color w:val="000000"/>
                <w:sz w:val="18"/>
                <w:szCs w:val="18"/>
                <w:lang w:eastAsia="en-IN"/>
              </w:rPr>
              <w:t xml:space="preserve"> No special characters will be allowed</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Min-10</w:t>
            </w:r>
          </w:p>
          <w:p w:rsidR="00DB5806" w:rsidRPr="00394AE3" w:rsidRDefault="00DB5806" w:rsidP="00054F44">
            <w:pPr>
              <w:rPr>
                <w:sz w:val="18"/>
                <w:szCs w:val="18"/>
                <w:lang w:val="en-IN" w:eastAsia="en-IN"/>
              </w:rPr>
            </w:pPr>
            <w:r w:rsidRPr="00394AE3">
              <w:rPr>
                <w:bCs/>
                <w:sz w:val="18"/>
                <w:szCs w:val="18"/>
                <w:lang w:eastAsia="en-IN"/>
              </w:rPr>
              <w:t>Max-10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7760AD">
            <w:pPr>
              <w:suppressAutoHyphens w:val="0"/>
              <w:rPr>
                <w:b/>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NEFT/RTGS/IMPS/DD/FT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Beneficiary’s Mobile Number</w:t>
            </w:r>
            <w:r w:rsidRPr="00394AE3">
              <w:rPr>
                <w:b/>
                <w:bCs/>
                <w:sz w:val="18"/>
                <w:szCs w:val="18"/>
                <w:lang w:eastAsia="en-IN"/>
              </w:rPr>
              <w:t> </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BEN_EMAIL</w:t>
            </w:r>
          </w:p>
          <w:p w:rsidR="006779E8" w:rsidRDefault="006779E8" w:rsidP="00A3394B">
            <w:pPr>
              <w:suppressAutoHyphens w:val="0"/>
              <w:rPr>
                <w:bCs/>
                <w:color w:val="auto"/>
                <w:sz w:val="18"/>
                <w:szCs w:val="18"/>
                <w:lang w:val="en-IN" w:eastAsia="en-IN"/>
              </w:rPr>
            </w:pPr>
          </w:p>
          <w:p w:rsidR="006779E8" w:rsidRDefault="006779E8" w:rsidP="00A3394B">
            <w:pPr>
              <w:suppressAutoHyphens w:val="0"/>
              <w:rPr>
                <w:bCs/>
                <w:color w:val="auto"/>
                <w:sz w:val="18"/>
                <w:szCs w:val="18"/>
                <w:lang w:val="en-IN" w:eastAsia="en-IN"/>
              </w:rPr>
            </w:pPr>
          </w:p>
          <w:p w:rsidR="006779E8" w:rsidRDefault="006779E8" w:rsidP="00A3394B">
            <w:pPr>
              <w:suppressAutoHyphens w:val="0"/>
              <w:rPr>
                <w:bCs/>
                <w:color w:val="auto"/>
                <w:sz w:val="18"/>
                <w:szCs w:val="18"/>
                <w:lang w:val="en-IN" w:eastAsia="en-IN"/>
              </w:rPr>
            </w:pPr>
          </w:p>
          <w:p w:rsidR="006779E8" w:rsidRDefault="006779E8" w:rsidP="00A3394B">
            <w:pPr>
              <w:suppressAutoHyphens w:val="0"/>
              <w:rPr>
                <w:bCs/>
                <w:color w:val="auto"/>
                <w:sz w:val="18"/>
                <w:szCs w:val="18"/>
                <w:lang w:val="en-IN" w:eastAsia="en-IN"/>
              </w:rPr>
            </w:pPr>
          </w:p>
          <w:p w:rsidR="006779E8" w:rsidRDefault="006779E8" w:rsidP="00A3394B">
            <w:pPr>
              <w:suppressAutoHyphens w:val="0"/>
              <w:rPr>
                <w:bCs/>
                <w:color w:val="auto"/>
                <w:sz w:val="18"/>
                <w:szCs w:val="18"/>
                <w:lang w:val="en-IN" w:eastAsia="en-IN"/>
              </w:rPr>
            </w:pPr>
          </w:p>
          <w:p w:rsidR="006779E8" w:rsidRDefault="006779E8" w:rsidP="00A3394B">
            <w:pPr>
              <w:suppressAutoHyphens w:val="0"/>
              <w:rPr>
                <w:bCs/>
                <w:color w:val="auto"/>
                <w:sz w:val="18"/>
                <w:szCs w:val="18"/>
                <w:lang w:val="en-IN" w:eastAsia="en-IN"/>
              </w:rPr>
            </w:pPr>
          </w:p>
          <w:p w:rsidR="006779E8" w:rsidRDefault="006779E8" w:rsidP="00A3394B">
            <w:pPr>
              <w:suppressAutoHyphens w:val="0"/>
              <w:rPr>
                <w:bCs/>
                <w:color w:val="auto"/>
                <w:sz w:val="18"/>
                <w:szCs w:val="18"/>
                <w:lang w:val="en-IN" w:eastAsia="en-IN"/>
              </w:rPr>
            </w:pPr>
          </w:p>
          <w:p w:rsidR="006779E8" w:rsidRDefault="006779E8"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alphanumeric values </w:t>
            </w:r>
          </w:p>
        </w:tc>
        <w:tc>
          <w:tcPr>
            <w:tcW w:w="401" w:type="pct"/>
            <w:shd w:val="clear" w:color="auto" w:fill="D9D9D9" w:themeFill="background1" w:themeFillShade="D9"/>
            <w:noWrap/>
          </w:tcPr>
          <w:p w:rsidR="00B9126C" w:rsidRDefault="00B9126C" w:rsidP="00054F44">
            <w:pPr>
              <w:suppressAutoHyphens w:val="0"/>
              <w:rPr>
                <w:bCs/>
                <w:sz w:val="18"/>
                <w:szCs w:val="18"/>
                <w:lang w:eastAsia="en-IN"/>
              </w:rPr>
            </w:pPr>
            <w:r>
              <w:rPr>
                <w:bCs/>
                <w:sz w:val="18"/>
                <w:szCs w:val="18"/>
                <w:lang w:eastAsia="en-IN"/>
              </w:rPr>
              <w:t>Min-1</w:t>
            </w:r>
          </w:p>
          <w:p w:rsidR="00DB5806" w:rsidRPr="00394AE3" w:rsidRDefault="00DB5806" w:rsidP="00054F44">
            <w:pPr>
              <w:suppressAutoHyphens w:val="0"/>
              <w:rPr>
                <w:sz w:val="18"/>
                <w:szCs w:val="18"/>
                <w:lang w:val="en-IN" w:eastAsia="en-IN"/>
              </w:rPr>
            </w:pPr>
            <w:r w:rsidRPr="00394AE3">
              <w:rPr>
                <w:bCs/>
                <w:sz w:val="18"/>
                <w:szCs w:val="18"/>
                <w:lang w:eastAsia="en-IN"/>
              </w:rPr>
              <w:t>Max-50</w:t>
            </w:r>
          </w:p>
          <w:p w:rsidR="00DB5806" w:rsidRPr="00394AE3" w:rsidRDefault="00DB5806" w:rsidP="00054F44">
            <w:pPr>
              <w:rPr>
                <w:sz w:val="18"/>
                <w:szCs w:val="18"/>
                <w:lang w:val="en-IN" w:eastAsia="en-IN"/>
              </w:rPr>
            </w:pPr>
            <w:r w:rsidRPr="00394AE3">
              <w:rPr>
                <w:color w:val="000000"/>
                <w:sz w:val="18"/>
                <w:szCs w:val="18"/>
                <w:lang w:eastAsia="en-IN"/>
              </w:rPr>
              <w:t>(Lower case alphabets only), (Should accept at least one ‘@’ and ‘.’)</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BA6DCE">
            <w:pPr>
              <w:suppressAutoHyphens w:val="0"/>
              <w:rPr>
                <w:b/>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NEFT/RTGS</w:t>
            </w:r>
            <w:r>
              <w:rPr>
                <w:bCs/>
                <w:sz w:val="18"/>
                <w:szCs w:val="18"/>
                <w:lang w:eastAsia="en-IN"/>
              </w:rPr>
              <w:t xml:space="preserve"> and </w:t>
            </w:r>
            <w:r>
              <w:rPr>
                <w:bCs/>
                <w:color w:val="auto"/>
                <w:sz w:val="18"/>
                <w:szCs w:val="18"/>
                <w:lang w:val="en-IN" w:eastAsia="en-IN"/>
              </w:rPr>
              <w:t>for all statuses</w:t>
            </w:r>
            <w:r w:rsidRPr="00394AE3">
              <w:rPr>
                <w:b/>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Beneficiary’s Email</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ISSUE_BRANCHCD</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alphanumeric values. </w:t>
            </w:r>
            <w:r w:rsidRPr="00394AE3">
              <w:rPr>
                <w:color w:val="000000"/>
                <w:sz w:val="18"/>
                <w:szCs w:val="18"/>
                <w:lang w:eastAsia="en-IN"/>
              </w:rPr>
              <w:t>No special characters will be allowed</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Max-20</w:t>
            </w:r>
            <w:r w:rsidRPr="00394AE3">
              <w:rPr>
                <w:b/>
                <w:bCs/>
                <w:sz w:val="18"/>
                <w:szCs w:val="18"/>
                <w:lang w:eastAsia="en-IN"/>
              </w:rPr>
              <w:t> </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DD</w:t>
            </w:r>
            <w:r>
              <w:rPr>
                <w:bCs/>
                <w:sz w:val="18"/>
                <w:szCs w:val="18"/>
                <w:lang w:eastAsia="en-IN"/>
              </w:rPr>
              <w:t xml:space="preserve"> and </w:t>
            </w:r>
            <w:r>
              <w:rPr>
                <w:bCs/>
                <w:color w:val="auto"/>
                <w:sz w:val="18"/>
                <w:szCs w:val="18"/>
                <w:lang w:val="en-IN" w:eastAsia="en-IN"/>
              </w:rPr>
              <w:t>for all statuses</w:t>
            </w:r>
          </w:p>
        </w:tc>
        <w:tc>
          <w:tcPr>
            <w:tcW w:w="1489"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sz w:val="18"/>
                <w:szCs w:val="18"/>
                <w:lang w:eastAsia="en-IN"/>
              </w:rPr>
              <w:t>Issuers Branch Code</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BEN_TRNPARTICULARS</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alphanumeric values. </w:t>
            </w:r>
            <w:r w:rsidRPr="00394AE3">
              <w:rPr>
                <w:color w:val="000000"/>
                <w:sz w:val="18"/>
                <w:szCs w:val="18"/>
                <w:lang w:eastAsia="en-IN"/>
              </w:rPr>
              <w:t>Special characters allowed: ‘space’ ‘,’ ‘-‘ ‘_’</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Pr>
                <w:bCs/>
                <w:sz w:val="18"/>
                <w:szCs w:val="18"/>
                <w:lang w:eastAsia="en-IN"/>
              </w:rPr>
              <w:t>Yes(</w:t>
            </w:r>
            <w:r w:rsidRPr="00394AE3">
              <w:rPr>
                <w:bCs/>
                <w:sz w:val="18"/>
                <w:szCs w:val="18"/>
                <w:lang w:eastAsia="en-IN"/>
              </w:rPr>
              <w:t>for FT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sz w:val="18"/>
                <w:szCs w:val="18"/>
                <w:lang w:eastAsia="en-IN"/>
              </w:rPr>
              <w:t>Beneficiary Transaction Particulars</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BEN_PRTTRNREMARKS</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alphanumeric values. </w:t>
            </w:r>
            <w:r w:rsidRPr="00394AE3">
              <w:rPr>
                <w:color w:val="000000"/>
                <w:sz w:val="18"/>
                <w:szCs w:val="18"/>
                <w:lang w:eastAsia="en-IN"/>
              </w:rPr>
              <w:t>Special characters allowed: ‘space’ ‘,’ ‘-‘ ‘_’</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No</w:t>
            </w:r>
          </w:p>
        </w:tc>
        <w:tc>
          <w:tcPr>
            <w:tcW w:w="878"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No </w:t>
            </w:r>
          </w:p>
        </w:tc>
        <w:tc>
          <w:tcPr>
            <w:tcW w:w="1489" w:type="pct"/>
            <w:shd w:val="clear" w:color="auto" w:fill="D9D9D9" w:themeFill="background1" w:themeFillShade="D9"/>
            <w:noWrap/>
          </w:tcPr>
          <w:p w:rsidR="00DB5806" w:rsidRPr="00394AE3" w:rsidRDefault="00E953EB" w:rsidP="00054F44">
            <w:pPr>
              <w:suppressAutoHyphens w:val="0"/>
              <w:rPr>
                <w:b/>
                <w:bCs/>
                <w:sz w:val="18"/>
                <w:szCs w:val="18"/>
                <w:lang w:val="en-IN" w:eastAsia="en-IN"/>
              </w:rPr>
            </w:pPr>
            <w:r>
              <w:rPr>
                <w:color w:val="000000"/>
                <w:sz w:val="18"/>
                <w:szCs w:val="18"/>
                <w:lang w:eastAsia="en-IN"/>
              </w:rPr>
              <w:t>Additional Details for transaction Particulars as given in the registration request.</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SELLER_ID</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Field will accept alphanumeric values. </w:t>
            </w:r>
            <w:r w:rsidRPr="00394AE3">
              <w:rPr>
                <w:color w:val="000000"/>
                <w:sz w:val="18"/>
                <w:szCs w:val="18"/>
                <w:lang w:eastAsia="en-IN"/>
              </w:rPr>
              <w:t>No special characters will be allowed</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2E4CBF">
            <w:pPr>
              <w:suppressAutoHyphens w:val="0"/>
              <w:rPr>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color w:val="000000"/>
                <w:sz w:val="18"/>
                <w:szCs w:val="18"/>
                <w:lang w:eastAsia="en-IN"/>
              </w:rPr>
              <w:t>Unique Seller ID assigned to every beneficiary</w:t>
            </w:r>
          </w:p>
        </w:tc>
      </w:tr>
      <w:tr w:rsidR="00DB5806" w:rsidRPr="00394AE3" w:rsidTr="005627CF">
        <w:trPr>
          <w:trHeight w:val="1493"/>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BEN_PAN</w:t>
            </w: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Field will accept alphanumeric values only.</w:t>
            </w:r>
            <w:r w:rsidRPr="00394AE3">
              <w:rPr>
                <w:color w:val="000000"/>
                <w:sz w:val="18"/>
                <w:szCs w:val="18"/>
                <w:lang w:eastAsia="en-IN"/>
              </w:rPr>
              <w:t xml:space="preserve"> </w:t>
            </w:r>
          </w:p>
        </w:tc>
        <w:tc>
          <w:tcPr>
            <w:tcW w:w="401" w:type="pct"/>
            <w:shd w:val="clear" w:color="auto" w:fill="D9D9D9" w:themeFill="background1" w:themeFillShade="D9"/>
            <w:noWrap/>
          </w:tcPr>
          <w:p w:rsidR="00DB5806" w:rsidRPr="00394AE3" w:rsidRDefault="00DB5806" w:rsidP="00054F44">
            <w:pPr>
              <w:suppressAutoHyphens w:val="0"/>
              <w:rPr>
                <w:color w:val="000000"/>
                <w:sz w:val="18"/>
                <w:szCs w:val="18"/>
                <w:lang w:eastAsia="en-IN"/>
              </w:rPr>
            </w:pPr>
            <w:r w:rsidRPr="00394AE3">
              <w:rPr>
                <w:color w:val="000000"/>
                <w:sz w:val="18"/>
                <w:szCs w:val="18"/>
                <w:lang w:eastAsia="en-IN"/>
              </w:rPr>
              <w:t>Min-1</w:t>
            </w:r>
          </w:p>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Max-10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A531BE">
            <w:pPr>
              <w:suppressAutoHyphens w:val="0"/>
              <w:rPr>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sz w:val="18"/>
                <w:szCs w:val="18"/>
                <w:lang w:eastAsia="en-IN"/>
              </w:rPr>
            </w:pPr>
            <w:r w:rsidRPr="00394AE3">
              <w:rPr>
                <w:sz w:val="18"/>
                <w:szCs w:val="18"/>
                <w:lang w:eastAsia="en-IN"/>
              </w:rPr>
              <w:t>Beneficiary PAN Number.</w:t>
            </w:r>
            <w:r w:rsidRPr="00394AE3">
              <w:rPr>
                <w:color w:val="000000"/>
                <w:sz w:val="18"/>
                <w:szCs w:val="18"/>
                <w:lang w:eastAsia="en-IN"/>
              </w:rPr>
              <w:t xml:space="preserve"> (PAN Format: first 5 characters to be alphabet, next 4 digits, and last character should be alphabet. All upper case)</w:t>
            </w:r>
            <w:r w:rsidRPr="00394AE3">
              <w:rPr>
                <w:b/>
                <w:bCs/>
                <w:sz w:val="18"/>
                <w:szCs w:val="18"/>
                <w:lang w:eastAsia="en-IN"/>
              </w:rPr>
              <w:t> </w:t>
            </w:r>
          </w:p>
          <w:p w:rsidR="00DB5806" w:rsidRPr="00394AE3" w:rsidRDefault="00DB5806" w:rsidP="00054F44">
            <w:pPr>
              <w:suppressAutoHyphens w:val="0"/>
              <w:rPr>
                <w:sz w:val="18"/>
                <w:szCs w:val="18"/>
                <w:lang w:val="en-IN" w:eastAsia="en-IN"/>
              </w:rPr>
            </w:pP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BEN_UID</w:t>
            </w:r>
          </w:p>
          <w:p w:rsidR="00DB5806" w:rsidRDefault="00DB5806" w:rsidP="00A3394B">
            <w:pPr>
              <w:suppressAutoHyphens w:val="0"/>
              <w:rPr>
                <w:bCs/>
                <w:color w:val="auto"/>
                <w:sz w:val="18"/>
                <w:szCs w:val="18"/>
                <w:lang w:val="en-IN" w:eastAsia="en-IN"/>
              </w:rPr>
            </w:pP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lastRenderedPageBreak/>
              <w:t xml:space="preserve">Field will accept Numeric Values only. </w:t>
            </w:r>
            <w:r w:rsidRPr="00394AE3">
              <w:rPr>
                <w:color w:val="000000"/>
                <w:sz w:val="18"/>
                <w:szCs w:val="18"/>
                <w:lang w:eastAsia="en-IN"/>
              </w:rPr>
              <w:t xml:space="preserve">No special </w:t>
            </w:r>
            <w:r w:rsidRPr="00394AE3">
              <w:rPr>
                <w:color w:val="000000"/>
                <w:sz w:val="18"/>
                <w:szCs w:val="18"/>
                <w:lang w:eastAsia="en-IN"/>
              </w:rPr>
              <w:lastRenderedPageBreak/>
              <w:t>characters will be allowed</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lastRenderedPageBreak/>
              <w:t>Min-1</w:t>
            </w:r>
          </w:p>
          <w:p w:rsidR="00DB5806" w:rsidRPr="00394AE3" w:rsidRDefault="00DB5806" w:rsidP="00054F44">
            <w:pPr>
              <w:rPr>
                <w:sz w:val="18"/>
                <w:szCs w:val="18"/>
                <w:lang w:val="en-IN" w:eastAsia="en-IN"/>
              </w:rPr>
            </w:pPr>
            <w:r w:rsidRPr="00394AE3">
              <w:rPr>
                <w:bCs/>
                <w:sz w:val="18"/>
                <w:szCs w:val="18"/>
                <w:lang w:eastAsia="en-IN"/>
              </w:rPr>
              <w:t>Max-12</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
                <w:bCs/>
                <w:sz w:val="18"/>
                <w:szCs w:val="18"/>
                <w:lang w:eastAsia="en-IN"/>
              </w:rPr>
              <w:t> </w:t>
            </w:r>
            <w:r w:rsidRPr="00394AE3">
              <w:rPr>
                <w:bCs/>
                <w:sz w:val="18"/>
                <w:szCs w:val="18"/>
                <w:lang w:eastAsia="en-IN"/>
              </w:rPr>
              <w:t>No</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Beneficiary Aadhar Number</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BEN_STTLMNTTRMS</w:t>
            </w: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 xml:space="preserve">Free Text. Field will accept alphanumeric, special chars etc. </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Max-250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No</w:t>
            </w:r>
          </w:p>
        </w:tc>
        <w:tc>
          <w:tcPr>
            <w:tcW w:w="878"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xml:space="preserve"> No </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Settlement terms in between Beneficiary and corporate</w:t>
            </w:r>
          </w:p>
        </w:tc>
      </w:tr>
      <w:tr w:rsidR="00DB5806" w:rsidRPr="00394AE3" w:rsidTr="005627CF">
        <w:trPr>
          <w:trHeight w:val="300"/>
        </w:trPr>
        <w:tc>
          <w:tcPr>
            <w:tcW w:w="715" w:type="pct"/>
            <w:shd w:val="clear" w:color="auto" w:fill="D9D9D9" w:themeFill="background1" w:themeFillShade="D9"/>
            <w:noWrap/>
            <w:vAlign w:val="center"/>
          </w:tcPr>
          <w:p w:rsidR="00DB5806" w:rsidRDefault="00DB5806" w:rsidP="00A3394B">
            <w:pPr>
              <w:suppressAutoHyphens w:val="0"/>
              <w:rPr>
                <w:bCs/>
                <w:color w:val="auto"/>
                <w:sz w:val="18"/>
                <w:szCs w:val="18"/>
                <w:lang w:val="en-IN" w:eastAsia="en-IN"/>
              </w:rPr>
            </w:pPr>
            <w:r w:rsidRPr="00394AE3">
              <w:rPr>
                <w:bCs/>
                <w:color w:val="auto"/>
                <w:sz w:val="18"/>
                <w:szCs w:val="18"/>
                <w:lang w:val="en-IN" w:eastAsia="en-IN"/>
              </w:rPr>
              <w:t>BEN_COMMRCIALTRMS</w:t>
            </w:r>
          </w:p>
          <w:p w:rsidR="00DB5806" w:rsidRPr="00394AE3" w:rsidRDefault="00DB5806" w:rsidP="00A3394B">
            <w:pPr>
              <w:suppressAutoHyphens w:val="0"/>
              <w:rPr>
                <w:bCs/>
                <w:color w:val="auto"/>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Free Text. Field will accept alphanumeric, special chars etc.</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Max-250</w:t>
            </w:r>
            <w:r w:rsidRPr="00394AE3">
              <w:rPr>
                <w:b/>
                <w:bCs/>
                <w:sz w:val="18"/>
                <w:szCs w:val="18"/>
                <w:lang w:eastAsia="en-IN"/>
              </w:rPr>
              <w:t> </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No</w:t>
            </w:r>
          </w:p>
        </w:tc>
        <w:tc>
          <w:tcPr>
            <w:tcW w:w="878"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No</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Commercial Terms in between Beneficiary and Corporate</w:t>
            </w:r>
          </w:p>
        </w:tc>
      </w:tr>
      <w:tr w:rsidR="00DB5806" w:rsidRPr="00394AE3" w:rsidTr="005627CF">
        <w:trPr>
          <w:trHeight w:val="474"/>
        </w:trPr>
        <w:tc>
          <w:tcPr>
            <w:tcW w:w="715" w:type="pct"/>
            <w:vMerge w:val="restar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NEFT</w:t>
            </w: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Y/N flag for the NEFT Mode_Of_Pay.</w:t>
            </w:r>
          </w:p>
        </w:tc>
        <w:tc>
          <w:tcPr>
            <w:tcW w:w="401" w:type="pct"/>
            <w:vMerge w:val="restar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Max Length for Daily/Weekly/Monthly limit- 18 digit</w:t>
            </w:r>
          </w:p>
        </w:tc>
        <w:tc>
          <w:tcPr>
            <w:tcW w:w="551" w:type="pct"/>
            <w:vMerge w:val="restar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vMerge w:val="restart"/>
            <w:shd w:val="clear" w:color="auto" w:fill="D9D9D9" w:themeFill="background1" w:themeFillShade="D9"/>
            <w:noWrap/>
          </w:tcPr>
          <w:p w:rsidR="00DB5806" w:rsidRPr="00394AE3" w:rsidRDefault="00DB5806" w:rsidP="00A45CC7">
            <w:pPr>
              <w:suppressAutoHyphens w:val="0"/>
              <w:rPr>
                <w:bCs/>
                <w:sz w:val="18"/>
                <w:szCs w:val="18"/>
                <w:lang w:val="en-IN" w:eastAsia="en-IN"/>
              </w:rPr>
            </w:pPr>
            <w:r w:rsidRPr="00394AE3">
              <w:rPr>
                <w:bCs/>
                <w:sz w:val="18"/>
                <w:szCs w:val="18"/>
                <w:lang w:eastAsia="en-IN"/>
              </w:rPr>
              <w:t>Yes</w:t>
            </w:r>
            <w:r>
              <w:rPr>
                <w:bCs/>
                <w:sz w:val="18"/>
                <w:szCs w:val="18"/>
                <w:lang w:eastAsia="en-IN"/>
              </w:rPr>
              <w:t>(</w:t>
            </w:r>
            <w:r>
              <w:rPr>
                <w:bCs/>
                <w:color w:val="auto"/>
                <w:sz w:val="18"/>
                <w:szCs w:val="18"/>
                <w:lang w:val="en-IN" w:eastAsia="en-IN"/>
              </w:rPr>
              <w:t>for all statuses</w:t>
            </w:r>
            <w:r>
              <w:rPr>
                <w:bCs/>
                <w:sz w:val="18"/>
                <w:szCs w:val="18"/>
                <w:lang w:eastAsia="en-IN"/>
              </w:rPr>
              <w:t>)</w:t>
            </w:r>
          </w:p>
        </w:tc>
        <w:tc>
          <w:tcPr>
            <w:tcW w:w="1489" w:type="pct"/>
            <w:vMerge w:val="restart"/>
            <w:shd w:val="clear" w:color="auto" w:fill="D9D9D9" w:themeFill="background1" w:themeFillShade="D9"/>
            <w:noWrap/>
          </w:tcPr>
          <w:p w:rsidR="00DB5806" w:rsidRPr="00394AE3" w:rsidRDefault="00DB5806" w:rsidP="00054F44">
            <w:pPr>
              <w:suppressAutoHyphens w:val="0"/>
              <w:rPr>
                <w:color w:val="000000"/>
                <w:sz w:val="18"/>
                <w:szCs w:val="18"/>
                <w:lang w:eastAsia="en-IN"/>
              </w:rPr>
            </w:pPr>
            <w:r w:rsidRPr="00394AE3">
              <w:rPr>
                <w:color w:val="000000"/>
                <w:sz w:val="18"/>
                <w:szCs w:val="18"/>
                <w:lang w:eastAsia="en-IN"/>
              </w:rPr>
              <w:t xml:space="preserve">Specified channel of payment or Type of payment. </w:t>
            </w:r>
            <w:r w:rsidRPr="00394AE3">
              <w:rPr>
                <w:bCs/>
                <w:sz w:val="18"/>
                <w:szCs w:val="18"/>
                <w:lang w:eastAsia="en-IN"/>
              </w:rPr>
              <w:t>If no limit set, then no validations basis Daily/Weekly/Monthly.</w:t>
            </w:r>
            <w:r w:rsidRPr="00394AE3">
              <w:rPr>
                <w:b/>
                <w:bCs/>
                <w:sz w:val="18"/>
                <w:szCs w:val="18"/>
                <w:lang w:eastAsia="en-IN"/>
              </w:rPr>
              <w:t xml:space="preserve"> </w:t>
            </w:r>
          </w:p>
        </w:tc>
      </w:tr>
      <w:tr w:rsidR="00DB5806" w:rsidRPr="00394AE3" w:rsidTr="005627CF">
        <w:trPr>
          <w:trHeight w:val="300"/>
        </w:trPr>
        <w:tc>
          <w:tcPr>
            <w:tcW w:w="715" w:type="pct"/>
            <w:vMerge/>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Limit (Daily/Weekly/Monthly) for NEFT.</w:t>
            </w:r>
          </w:p>
        </w:tc>
        <w:tc>
          <w:tcPr>
            <w:tcW w:w="401" w:type="pct"/>
            <w:vMerge/>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300"/>
        </w:trPr>
        <w:tc>
          <w:tcPr>
            <w:tcW w:w="715" w:type="pct"/>
            <w:vMerge/>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tcBorders>
              <w:bottom w:val="single" w:sz="4" w:space="0" w:color="auto"/>
            </w:tcBorders>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Daily/Weekly/Monthly fields will accept Numeric values only</w:t>
            </w:r>
          </w:p>
        </w:tc>
        <w:tc>
          <w:tcPr>
            <w:tcW w:w="401" w:type="pct"/>
            <w:vMerge/>
            <w:tcBorders>
              <w:bottom w:val="single" w:sz="4" w:space="0" w:color="auto"/>
            </w:tcBorders>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tcBorders>
              <w:bottom w:val="single" w:sz="4" w:space="0" w:color="auto"/>
            </w:tcBorders>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tcBorders>
              <w:bottom w:val="single" w:sz="4" w:space="0" w:color="auto"/>
            </w:tcBorders>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tcBorders>
              <w:bottom w:val="single" w:sz="4" w:space="0" w:color="auto"/>
            </w:tcBorders>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428"/>
        </w:trPr>
        <w:tc>
          <w:tcPr>
            <w:tcW w:w="715" w:type="pct"/>
            <w:vMerge w:val="restar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RTGS</w:t>
            </w: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Y/N flag for the RTGS Mode_Of_Pay.</w:t>
            </w:r>
          </w:p>
        </w:tc>
        <w:tc>
          <w:tcPr>
            <w:tcW w:w="401" w:type="pct"/>
            <w:vMerge w:val="restar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Max Length for Daily/Weekly/Monthly limit- 18 digit</w:t>
            </w:r>
          </w:p>
        </w:tc>
        <w:tc>
          <w:tcPr>
            <w:tcW w:w="551" w:type="pct"/>
            <w:vMerge w:val="restar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vMerge w:val="restart"/>
            <w:shd w:val="clear" w:color="auto" w:fill="D9D9D9" w:themeFill="background1" w:themeFillShade="D9"/>
            <w:noWrap/>
          </w:tcPr>
          <w:p w:rsidR="00DB5806" w:rsidRPr="00394AE3" w:rsidRDefault="00DB5806" w:rsidP="00054F44">
            <w:pPr>
              <w:suppressAutoHyphens w:val="0"/>
              <w:rPr>
                <w:b/>
                <w:bCs/>
                <w:sz w:val="18"/>
                <w:szCs w:val="18"/>
                <w:lang w:val="en-IN" w:eastAsia="en-IN"/>
              </w:rPr>
            </w:pPr>
            <w:r>
              <w:rPr>
                <w:bCs/>
                <w:sz w:val="18"/>
                <w:szCs w:val="18"/>
                <w:lang w:eastAsia="en-IN"/>
              </w:rPr>
              <w:t>Yes(</w:t>
            </w:r>
            <w:r>
              <w:rPr>
                <w:bCs/>
                <w:color w:val="auto"/>
                <w:sz w:val="18"/>
                <w:szCs w:val="18"/>
                <w:lang w:val="en-IN" w:eastAsia="en-IN"/>
              </w:rPr>
              <w:t>for all statuses</w:t>
            </w:r>
            <w:r>
              <w:rPr>
                <w:bCs/>
                <w:sz w:val="18"/>
                <w:szCs w:val="18"/>
                <w:lang w:eastAsia="en-IN"/>
              </w:rPr>
              <w:t>)</w:t>
            </w:r>
          </w:p>
        </w:tc>
        <w:tc>
          <w:tcPr>
            <w:tcW w:w="1489" w:type="pct"/>
            <w:vMerge w:val="restart"/>
            <w:shd w:val="clear" w:color="auto" w:fill="D9D9D9" w:themeFill="background1" w:themeFillShade="D9"/>
            <w:noWrap/>
          </w:tcPr>
          <w:p w:rsidR="00DB5806" w:rsidRPr="00394AE3" w:rsidRDefault="00DB5806" w:rsidP="00054F44">
            <w:pPr>
              <w:suppressAutoHyphens w:val="0"/>
              <w:rPr>
                <w:color w:val="000000"/>
                <w:sz w:val="18"/>
                <w:szCs w:val="18"/>
                <w:lang w:eastAsia="en-IN"/>
              </w:rPr>
            </w:pPr>
            <w:r w:rsidRPr="00394AE3">
              <w:rPr>
                <w:color w:val="000000"/>
                <w:sz w:val="18"/>
                <w:szCs w:val="18"/>
                <w:lang w:eastAsia="en-IN"/>
              </w:rPr>
              <w:t>Specified channel of payment or Type of payment.</w:t>
            </w:r>
          </w:p>
          <w:p w:rsidR="00DB5806" w:rsidRPr="00394AE3" w:rsidRDefault="00DB5806" w:rsidP="00054F44">
            <w:pPr>
              <w:suppressAutoHyphens w:val="0"/>
              <w:rPr>
                <w:b/>
                <w:bCs/>
                <w:sz w:val="18"/>
                <w:szCs w:val="18"/>
                <w:lang w:val="en-IN" w:eastAsia="en-IN"/>
              </w:rPr>
            </w:pPr>
            <w:r w:rsidRPr="00394AE3">
              <w:rPr>
                <w:bCs/>
                <w:sz w:val="18"/>
                <w:szCs w:val="18"/>
                <w:lang w:eastAsia="en-IN"/>
              </w:rPr>
              <w:t>If no amount limit set, then no validations basis Daily/Weekly/Monthly limit.</w:t>
            </w:r>
          </w:p>
        </w:tc>
      </w:tr>
      <w:tr w:rsidR="00DB5806" w:rsidRPr="00394AE3" w:rsidTr="005627CF">
        <w:trPr>
          <w:trHeight w:val="300"/>
        </w:trPr>
        <w:tc>
          <w:tcPr>
            <w:tcW w:w="715" w:type="pct"/>
            <w:vMerge/>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Limit (Daily/Weekly/Monthly) for RTGS.</w:t>
            </w:r>
          </w:p>
        </w:tc>
        <w:tc>
          <w:tcPr>
            <w:tcW w:w="401" w:type="pct"/>
            <w:vMerge/>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634"/>
        </w:trPr>
        <w:tc>
          <w:tcPr>
            <w:tcW w:w="715" w:type="pct"/>
            <w:vMerge/>
            <w:tcBorders>
              <w:bottom w:val="single" w:sz="4" w:space="0" w:color="auto"/>
            </w:tcBorders>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tcBorders>
              <w:bottom w:val="single" w:sz="4" w:space="0" w:color="auto"/>
            </w:tcBorders>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Daily/Weekly/Monthly fields will accept Numeric values only</w:t>
            </w:r>
          </w:p>
        </w:tc>
        <w:tc>
          <w:tcPr>
            <w:tcW w:w="401" w:type="pct"/>
            <w:vMerge/>
            <w:tcBorders>
              <w:bottom w:val="single" w:sz="4" w:space="0" w:color="auto"/>
            </w:tcBorders>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tcBorders>
              <w:bottom w:val="single" w:sz="4" w:space="0" w:color="auto"/>
            </w:tcBorders>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tcBorders>
              <w:bottom w:val="single" w:sz="4" w:space="0" w:color="auto"/>
            </w:tcBorders>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tcBorders>
              <w:bottom w:val="single" w:sz="4" w:space="0" w:color="auto"/>
            </w:tcBorders>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300"/>
        </w:trPr>
        <w:tc>
          <w:tcPr>
            <w:tcW w:w="715" w:type="pct"/>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DD</w:t>
            </w:r>
          </w:p>
        </w:tc>
        <w:tc>
          <w:tcPr>
            <w:tcW w:w="96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Y/N flag for the DD Mode_Of_Pay.</w:t>
            </w:r>
          </w:p>
        </w:tc>
        <w:tc>
          <w:tcPr>
            <w:tcW w:w="401" w:type="pct"/>
            <w:vMerge w:val="restart"/>
            <w:tcBorders>
              <w:top w:val="single" w:sz="4" w:space="0" w:color="auto"/>
              <w:left w:val="single" w:sz="4" w:space="0" w:color="auto"/>
            </w:tcBorders>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Max Length for Daily/Weekly/Monthly limit- 18 digit</w:t>
            </w:r>
          </w:p>
        </w:tc>
        <w:tc>
          <w:tcPr>
            <w:tcW w:w="551" w:type="pct"/>
            <w:vMerge w:val="restart"/>
            <w:tcBorders>
              <w:top w:val="single" w:sz="4" w:space="0" w:color="auto"/>
            </w:tcBorders>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vMerge w:val="restart"/>
            <w:tcBorders>
              <w:top w:val="single" w:sz="4" w:space="0" w:color="auto"/>
            </w:tcBorders>
            <w:shd w:val="clear" w:color="auto" w:fill="D9D9D9" w:themeFill="background1" w:themeFillShade="D9"/>
            <w:noWrap/>
          </w:tcPr>
          <w:p w:rsidR="00DB5806" w:rsidRPr="00394AE3" w:rsidRDefault="00DB5806" w:rsidP="00054F44">
            <w:pPr>
              <w:suppressAutoHyphens w:val="0"/>
              <w:rPr>
                <w:b/>
                <w:bCs/>
                <w:sz w:val="18"/>
                <w:szCs w:val="18"/>
                <w:lang w:val="en-IN" w:eastAsia="en-IN"/>
              </w:rPr>
            </w:pPr>
            <w:r>
              <w:rPr>
                <w:bCs/>
                <w:sz w:val="18"/>
                <w:szCs w:val="18"/>
                <w:lang w:eastAsia="en-IN"/>
              </w:rPr>
              <w:t>Yes</w:t>
            </w:r>
            <w:r w:rsidRPr="00394AE3">
              <w:rPr>
                <w:b/>
                <w:bCs/>
                <w:sz w:val="18"/>
                <w:szCs w:val="18"/>
                <w:lang w:eastAsia="en-IN"/>
              </w:rPr>
              <w:t> </w:t>
            </w:r>
            <w:r>
              <w:rPr>
                <w:b/>
                <w:bCs/>
                <w:sz w:val="18"/>
                <w:szCs w:val="18"/>
                <w:lang w:eastAsia="en-IN"/>
              </w:rPr>
              <w:t>(</w:t>
            </w:r>
            <w:r>
              <w:rPr>
                <w:bCs/>
                <w:color w:val="auto"/>
                <w:sz w:val="18"/>
                <w:szCs w:val="18"/>
                <w:lang w:val="en-IN" w:eastAsia="en-IN"/>
              </w:rPr>
              <w:t>for all statuses</w:t>
            </w:r>
            <w:r>
              <w:rPr>
                <w:b/>
                <w:bCs/>
                <w:sz w:val="18"/>
                <w:szCs w:val="18"/>
                <w:lang w:eastAsia="en-IN"/>
              </w:rPr>
              <w:t>)</w:t>
            </w:r>
          </w:p>
        </w:tc>
        <w:tc>
          <w:tcPr>
            <w:tcW w:w="1489" w:type="pct"/>
            <w:vMerge w:val="restart"/>
            <w:tcBorders>
              <w:top w:val="single" w:sz="4" w:space="0" w:color="auto"/>
            </w:tcBorders>
            <w:shd w:val="clear" w:color="auto" w:fill="D9D9D9" w:themeFill="background1" w:themeFillShade="D9"/>
            <w:noWrap/>
          </w:tcPr>
          <w:p w:rsidR="00DB5806" w:rsidRPr="00394AE3" w:rsidRDefault="00DB5806" w:rsidP="00054F44">
            <w:pPr>
              <w:suppressAutoHyphens w:val="0"/>
              <w:rPr>
                <w:color w:val="000000"/>
                <w:sz w:val="18"/>
                <w:szCs w:val="18"/>
                <w:lang w:eastAsia="en-IN"/>
              </w:rPr>
            </w:pPr>
            <w:r w:rsidRPr="00394AE3">
              <w:rPr>
                <w:color w:val="000000"/>
                <w:sz w:val="18"/>
                <w:szCs w:val="18"/>
                <w:lang w:eastAsia="en-IN"/>
              </w:rPr>
              <w:t>Specified channel of payment or Type of payment.</w:t>
            </w:r>
          </w:p>
          <w:p w:rsidR="00DB5806" w:rsidRPr="00394AE3" w:rsidRDefault="00DB5806" w:rsidP="00054F44">
            <w:pPr>
              <w:suppressAutoHyphens w:val="0"/>
              <w:rPr>
                <w:b/>
                <w:bCs/>
                <w:sz w:val="18"/>
                <w:szCs w:val="18"/>
                <w:lang w:val="en-IN" w:eastAsia="en-IN"/>
              </w:rPr>
            </w:pPr>
            <w:r w:rsidRPr="00394AE3">
              <w:rPr>
                <w:bCs/>
                <w:sz w:val="18"/>
                <w:szCs w:val="18"/>
                <w:lang w:eastAsia="en-IN"/>
              </w:rPr>
              <w:t>If no amount limit set, then no validations basis Daily/Weekly/Monthly.</w:t>
            </w:r>
            <w:r w:rsidRPr="00394AE3">
              <w:rPr>
                <w:b/>
                <w:bCs/>
                <w:sz w:val="18"/>
                <w:szCs w:val="18"/>
                <w:lang w:eastAsia="en-IN"/>
              </w:rPr>
              <w:t> </w:t>
            </w:r>
          </w:p>
        </w:tc>
      </w:tr>
      <w:tr w:rsidR="00DB5806" w:rsidRPr="00394AE3" w:rsidTr="005627CF">
        <w:trPr>
          <w:trHeight w:val="300"/>
        </w:trPr>
        <w:tc>
          <w:tcPr>
            <w:tcW w:w="715" w:type="pct"/>
            <w:vMerge/>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Limit (Daily/Weekly/Monthly) for DD.</w:t>
            </w:r>
          </w:p>
        </w:tc>
        <w:tc>
          <w:tcPr>
            <w:tcW w:w="401" w:type="pct"/>
            <w:vMerge/>
            <w:tcBorders>
              <w:left w:val="single" w:sz="4" w:space="0" w:color="auto"/>
            </w:tcBorders>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676"/>
        </w:trPr>
        <w:tc>
          <w:tcPr>
            <w:tcW w:w="715" w:type="pct"/>
            <w:vMerge/>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Daily/Weekly/Monthly fields will accept Numeric values only</w:t>
            </w:r>
          </w:p>
        </w:tc>
        <w:tc>
          <w:tcPr>
            <w:tcW w:w="401" w:type="pct"/>
            <w:vMerge/>
            <w:tcBorders>
              <w:left w:val="single" w:sz="4" w:space="0" w:color="auto"/>
            </w:tcBorders>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482"/>
        </w:trPr>
        <w:tc>
          <w:tcPr>
            <w:tcW w:w="715" w:type="pct"/>
            <w:vMerge w:val="restart"/>
            <w:tcBorders>
              <w:top w:val="single" w:sz="4" w:space="0" w:color="auto"/>
            </w:tcBorders>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IMPS</w:t>
            </w:r>
          </w:p>
        </w:tc>
        <w:tc>
          <w:tcPr>
            <w:tcW w:w="967" w:type="pct"/>
            <w:tcBorders>
              <w:top w:val="single" w:sz="4" w:space="0" w:color="auto"/>
            </w:tcBorders>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Y/N flag for the IMPS Mode_Of_Pay.</w:t>
            </w:r>
          </w:p>
        </w:tc>
        <w:tc>
          <w:tcPr>
            <w:tcW w:w="401" w:type="pct"/>
            <w:vMerge w:val="restar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Max Length for Daily/Weekly/Monthly limit- 18 digit</w:t>
            </w:r>
          </w:p>
        </w:tc>
        <w:tc>
          <w:tcPr>
            <w:tcW w:w="551" w:type="pct"/>
            <w:vMerge w:val="restar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vMerge w:val="restart"/>
            <w:shd w:val="clear" w:color="auto" w:fill="D9D9D9" w:themeFill="background1" w:themeFillShade="D9"/>
            <w:noWrap/>
          </w:tcPr>
          <w:p w:rsidR="00DB5806" w:rsidRPr="00394AE3" w:rsidRDefault="00DB5806" w:rsidP="00054F44">
            <w:pPr>
              <w:suppressAutoHyphens w:val="0"/>
              <w:rPr>
                <w:b/>
                <w:bCs/>
                <w:sz w:val="18"/>
                <w:szCs w:val="18"/>
                <w:lang w:val="en-IN" w:eastAsia="en-IN"/>
              </w:rPr>
            </w:pPr>
            <w:r>
              <w:rPr>
                <w:bCs/>
                <w:sz w:val="18"/>
                <w:szCs w:val="18"/>
                <w:lang w:eastAsia="en-IN"/>
              </w:rPr>
              <w:t>Yes</w:t>
            </w:r>
            <w:r w:rsidRPr="00394AE3">
              <w:rPr>
                <w:b/>
                <w:bCs/>
                <w:sz w:val="18"/>
                <w:szCs w:val="18"/>
                <w:lang w:eastAsia="en-IN"/>
              </w:rPr>
              <w:t> </w:t>
            </w:r>
            <w:r>
              <w:rPr>
                <w:b/>
                <w:bCs/>
                <w:sz w:val="18"/>
                <w:szCs w:val="18"/>
                <w:lang w:eastAsia="en-IN"/>
              </w:rPr>
              <w:t>(</w:t>
            </w:r>
            <w:r>
              <w:rPr>
                <w:bCs/>
                <w:color w:val="auto"/>
                <w:sz w:val="18"/>
                <w:szCs w:val="18"/>
                <w:lang w:val="en-IN" w:eastAsia="en-IN"/>
              </w:rPr>
              <w:t>for all statuses</w:t>
            </w:r>
            <w:r>
              <w:rPr>
                <w:b/>
                <w:bCs/>
                <w:sz w:val="18"/>
                <w:szCs w:val="18"/>
                <w:lang w:eastAsia="en-IN"/>
              </w:rPr>
              <w:t>)</w:t>
            </w:r>
          </w:p>
        </w:tc>
        <w:tc>
          <w:tcPr>
            <w:tcW w:w="1489" w:type="pct"/>
            <w:vMerge w:val="restart"/>
            <w:shd w:val="clear" w:color="auto" w:fill="D9D9D9" w:themeFill="background1" w:themeFillShade="D9"/>
            <w:noWrap/>
          </w:tcPr>
          <w:p w:rsidR="00DB5806" w:rsidRPr="00394AE3" w:rsidRDefault="00DB5806" w:rsidP="00054F44">
            <w:pPr>
              <w:suppressAutoHyphens w:val="0"/>
              <w:rPr>
                <w:color w:val="000000"/>
                <w:sz w:val="18"/>
                <w:szCs w:val="18"/>
                <w:lang w:eastAsia="en-IN"/>
              </w:rPr>
            </w:pPr>
            <w:r w:rsidRPr="00394AE3">
              <w:rPr>
                <w:color w:val="000000"/>
                <w:sz w:val="18"/>
                <w:szCs w:val="18"/>
                <w:lang w:eastAsia="en-IN"/>
              </w:rPr>
              <w:t>Specified channel of payment or Type of payment.</w:t>
            </w:r>
          </w:p>
          <w:p w:rsidR="00DB5806" w:rsidRPr="00394AE3" w:rsidRDefault="00DB5806" w:rsidP="00054F44">
            <w:pPr>
              <w:suppressAutoHyphens w:val="0"/>
              <w:rPr>
                <w:b/>
                <w:bCs/>
                <w:sz w:val="18"/>
                <w:szCs w:val="18"/>
                <w:lang w:val="en-IN" w:eastAsia="en-IN"/>
              </w:rPr>
            </w:pPr>
            <w:r w:rsidRPr="00394AE3">
              <w:rPr>
                <w:bCs/>
                <w:sz w:val="18"/>
                <w:szCs w:val="18"/>
                <w:lang w:eastAsia="en-IN"/>
              </w:rPr>
              <w:t>If no amount limit set, then no validations basis Daily/Weekly/Monthly.</w:t>
            </w:r>
          </w:p>
        </w:tc>
      </w:tr>
      <w:tr w:rsidR="00DB5806" w:rsidRPr="00394AE3" w:rsidTr="005627CF">
        <w:trPr>
          <w:trHeight w:val="300"/>
        </w:trPr>
        <w:tc>
          <w:tcPr>
            <w:tcW w:w="715" w:type="pct"/>
            <w:vMerge/>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Limit (Daily/Weekly/Monthly) for IMPS.</w:t>
            </w:r>
          </w:p>
        </w:tc>
        <w:tc>
          <w:tcPr>
            <w:tcW w:w="401" w:type="pct"/>
            <w:vMerge/>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300"/>
        </w:trPr>
        <w:tc>
          <w:tcPr>
            <w:tcW w:w="715" w:type="pct"/>
            <w:vMerge/>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Daily/Weekly/Monthly fields will accept Numeric values only</w:t>
            </w:r>
          </w:p>
        </w:tc>
        <w:tc>
          <w:tcPr>
            <w:tcW w:w="401" w:type="pct"/>
            <w:vMerge/>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300"/>
        </w:trPr>
        <w:tc>
          <w:tcPr>
            <w:tcW w:w="715" w:type="pct"/>
            <w:vMerge w:val="restar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FT</w:t>
            </w: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Y/N flag for the FT Mode_Of_Pay.</w:t>
            </w:r>
          </w:p>
        </w:tc>
        <w:tc>
          <w:tcPr>
            <w:tcW w:w="401" w:type="pct"/>
            <w:vMerge w:val="restar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Max Length for Daily/Weekly/Monthly limit- 18 digit</w:t>
            </w:r>
          </w:p>
        </w:tc>
        <w:tc>
          <w:tcPr>
            <w:tcW w:w="551" w:type="pct"/>
            <w:vMerge w:val="restar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vMerge w:val="restart"/>
            <w:shd w:val="clear" w:color="auto" w:fill="D9D9D9" w:themeFill="background1" w:themeFillShade="D9"/>
            <w:noWrap/>
          </w:tcPr>
          <w:p w:rsidR="00DB5806" w:rsidRPr="00394AE3" w:rsidRDefault="00DB5806" w:rsidP="00054F44">
            <w:pPr>
              <w:suppressAutoHyphens w:val="0"/>
              <w:rPr>
                <w:b/>
                <w:bCs/>
                <w:sz w:val="18"/>
                <w:szCs w:val="18"/>
                <w:lang w:val="en-IN" w:eastAsia="en-IN"/>
              </w:rPr>
            </w:pPr>
            <w:r>
              <w:rPr>
                <w:bCs/>
                <w:sz w:val="18"/>
                <w:szCs w:val="18"/>
                <w:lang w:eastAsia="en-IN"/>
              </w:rPr>
              <w:t>Yes (</w:t>
            </w:r>
            <w:r>
              <w:rPr>
                <w:bCs/>
                <w:color w:val="auto"/>
                <w:sz w:val="18"/>
                <w:szCs w:val="18"/>
                <w:lang w:val="en-IN" w:eastAsia="en-IN"/>
              </w:rPr>
              <w:t>for all statuses</w:t>
            </w:r>
            <w:r>
              <w:rPr>
                <w:bCs/>
                <w:sz w:val="18"/>
                <w:szCs w:val="18"/>
                <w:lang w:eastAsia="en-IN"/>
              </w:rPr>
              <w:t>)</w:t>
            </w:r>
          </w:p>
        </w:tc>
        <w:tc>
          <w:tcPr>
            <w:tcW w:w="1489" w:type="pct"/>
            <w:vMerge w:val="restart"/>
            <w:shd w:val="clear" w:color="auto" w:fill="D9D9D9" w:themeFill="background1" w:themeFillShade="D9"/>
            <w:noWrap/>
          </w:tcPr>
          <w:p w:rsidR="00DB5806" w:rsidRPr="00394AE3" w:rsidRDefault="00DB5806" w:rsidP="00054F44">
            <w:pPr>
              <w:suppressAutoHyphens w:val="0"/>
              <w:rPr>
                <w:color w:val="000000"/>
                <w:sz w:val="18"/>
                <w:szCs w:val="18"/>
                <w:lang w:eastAsia="en-IN"/>
              </w:rPr>
            </w:pPr>
            <w:r w:rsidRPr="00394AE3">
              <w:rPr>
                <w:color w:val="000000"/>
                <w:sz w:val="18"/>
                <w:szCs w:val="18"/>
                <w:lang w:eastAsia="en-IN"/>
              </w:rPr>
              <w:t>Specified channel of payment or Type of payment.</w:t>
            </w:r>
          </w:p>
          <w:p w:rsidR="00DB5806" w:rsidRPr="00394AE3" w:rsidRDefault="00DB5806" w:rsidP="00054F44">
            <w:pPr>
              <w:suppressAutoHyphens w:val="0"/>
              <w:rPr>
                <w:b/>
                <w:bCs/>
                <w:sz w:val="18"/>
                <w:szCs w:val="18"/>
                <w:lang w:val="en-IN" w:eastAsia="en-IN"/>
              </w:rPr>
            </w:pPr>
            <w:r w:rsidRPr="00394AE3">
              <w:rPr>
                <w:bCs/>
                <w:sz w:val="18"/>
                <w:szCs w:val="18"/>
                <w:lang w:eastAsia="en-IN"/>
              </w:rPr>
              <w:t>If no amount limit set, then no validations basis Daily/Weekly/Monthly.</w:t>
            </w:r>
            <w:r w:rsidRPr="00394AE3">
              <w:rPr>
                <w:b/>
                <w:bCs/>
                <w:sz w:val="18"/>
                <w:szCs w:val="18"/>
                <w:lang w:eastAsia="en-IN"/>
              </w:rPr>
              <w:t> </w:t>
            </w:r>
          </w:p>
        </w:tc>
      </w:tr>
      <w:tr w:rsidR="00DB5806" w:rsidRPr="00394AE3" w:rsidTr="005627CF">
        <w:trPr>
          <w:trHeight w:val="300"/>
        </w:trPr>
        <w:tc>
          <w:tcPr>
            <w:tcW w:w="715" w:type="pct"/>
            <w:vMerge/>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Set the Limit (Daily/Weekly/Monthly) for FT.</w:t>
            </w:r>
          </w:p>
        </w:tc>
        <w:tc>
          <w:tcPr>
            <w:tcW w:w="401" w:type="pct"/>
            <w:vMerge/>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300"/>
        </w:trPr>
        <w:tc>
          <w:tcPr>
            <w:tcW w:w="715" w:type="pct"/>
            <w:vMerge/>
            <w:shd w:val="clear" w:color="auto" w:fill="D9D9D9" w:themeFill="background1" w:themeFillShade="D9"/>
            <w:noWrap/>
            <w:vAlign w:val="center"/>
          </w:tcPr>
          <w:p w:rsidR="00DB5806" w:rsidRPr="00394AE3" w:rsidRDefault="00DB5806" w:rsidP="00054F44">
            <w:pPr>
              <w:suppressAutoHyphens w:val="0"/>
              <w:rPr>
                <w:color w:val="000000"/>
                <w:sz w:val="18"/>
                <w:szCs w:val="18"/>
                <w:lang w:val="en-IN" w:eastAsia="en-IN"/>
              </w:rPr>
            </w:pP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Daily/Weekly/Monthly fields will accept Numeric values only</w:t>
            </w:r>
          </w:p>
        </w:tc>
        <w:tc>
          <w:tcPr>
            <w:tcW w:w="401" w:type="pct"/>
            <w:vMerge/>
            <w:shd w:val="clear" w:color="auto" w:fill="D9D9D9" w:themeFill="background1" w:themeFillShade="D9"/>
            <w:noWrap/>
            <w:vAlign w:val="center"/>
          </w:tcPr>
          <w:p w:rsidR="00DB5806" w:rsidRPr="00394AE3" w:rsidRDefault="00DB5806" w:rsidP="00054F44">
            <w:pPr>
              <w:suppressAutoHyphens w:val="0"/>
              <w:rPr>
                <w:sz w:val="18"/>
                <w:szCs w:val="18"/>
                <w:lang w:val="en-IN" w:eastAsia="en-IN"/>
              </w:rPr>
            </w:pPr>
          </w:p>
        </w:tc>
        <w:tc>
          <w:tcPr>
            <w:tcW w:w="551" w:type="pct"/>
            <w:vMerge/>
            <w:shd w:val="clear" w:color="auto" w:fill="D9D9D9" w:themeFill="background1" w:themeFillShade="D9"/>
            <w:noWrap/>
            <w:vAlign w:val="center"/>
          </w:tcPr>
          <w:p w:rsidR="00DB5806" w:rsidRPr="00394AE3" w:rsidRDefault="00DB5806" w:rsidP="00054F44">
            <w:pPr>
              <w:suppressAutoHyphens w:val="0"/>
              <w:rPr>
                <w:bCs/>
                <w:sz w:val="18"/>
                <w:szCs w:val="18"/>
                <w:lang w:val="en-IN" w:eastAsia="en-IN"/>
              </w:rPr>
            </w:pPr>
          </w:p>
        </w:tc>
        <w:tc>
          <w:tcPr>
            <w:tcW w:w="878"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c>
          <w:tcPr>
            <w:tcW w:w="1489" w:type="pct"/>
            <w:vMerge/>
            <w:shd w:val="clear" w:color="auto" w:fill="D9D9D9" w:themeFill="background1" w:themeFillShade="D9"/>
            <w:noWrap/>
            <w:vAlign w:val="center"/>
          </w:tcPr>
          <w:p w:rsidR="00DB5806" w:rsidRPr="00394AE3" w:rsidRDefault="00DB5806" w:rsidP="00054F44">
            <w:pPr>
              <w:suppressAutoHyphens w:val="0"/>
              <w:rPr>
                <w:b/>
                <w:bCs/>
                <w:sz w:val="18"/>
                <w:szCs w:val="18"/>
                <w:lang w:val="en-IN" w:eastAsia="en-IN"/>
              </w:rPr>
            </w:pP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val="en-IN" w:eastAsia="en-IN"/>
              </w:rPr>
              <w:t>TXNTIME</w:t>
            </w:r>
          </w:p>
        </w:tc>
        <w:tc>
          <w:tcPr>
            <w:tcW w:w="967"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Pr>
                <w:color w:val="000000"/>
                <w:sz w:val="18"/>
                <w:szCs w:val="18"/>
                <w:lang w:val="en-IN" w:eastAsia="en-IN"/>
              </w:rPr>
              <w:t>Timestamp</w:t>
            </w:r>
          </w:p>
        </w:tc>
        <w:tc>
          <w:tcPr>
            <w:tcW w:w="401" w:type="pct"/>
            <w:shd w:val="clear" w:color="auto" w:fill="D9D9D9" w:themeFill="background1" w:themeFillShade="D9"/>
            <w:noWrap/>
          </w:tcPr>
          <w:p w:rsidR="00DB5806" w:rsidRPr="00394AE3" w:rsidRDefault="00DB5806" w:rsidP="00054F44">
            <w:pPr>
              <w:rPr>
                <w:sz w:val="18"/>
                <w:szCs w:val="18"/>
                <w:lang w:val="en-IN" w:eastAsia="en-IN"/>
              </w:rPr>
            </w:pPr>
            <w:r>
              <w:rPr>
                <w:sz w:val="18"/>
                <w:szCs w:val="18"/>
                <w:lang w:val="en-IN" w:eastAsia="en-IN"/>
              </w:rPr>
              <w:t>Timestamp</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Pr>
                <w:bCs/>
                <w:sz w:val="18"/>
                <w:szCs w:val="18"/>
                <w:lang w:val="en-IN" w:eastAsia="en-IN"/>
              </w:rPr>
              <w:t>Yes</w:t>
            </w:r>
          </w:p>
        </w:tc>
        <w:tc>
          <w:tcPr>
            <w:tcW w:w="878" w:type="pct"/>
            <w:shd w:val="clear" w:color="auto" w:fill="D9D9D9" w:themeFill="background1" w:themeFillShade="D9"/>
            <w:noWrap/>
          </w:tcPr>
          <w:p w:rsidR="00DB5806" w:rsidRPr="00A63DBD" w:rsidRDefault="00DB5806" w:rsidP="00054F44">
            <w:pPr>
              <w:suppressAutoHyphens w:val="0"/>
              <w:rPr>
                <w:bCs/>
                <w:sz w:val="18"/>
                <w:szCs w:val="18"/>
                <w:lang w:val="en-IN" w:eastAsia="en-IN"/>
              </w:rPr>
            </w:pPr>
            <w:r w:rsidRPr="00A63DBD">
              <w:rPr>
                <w:bCs/>
                <w:sz w:val="18"/>
                <w:szCs w:val="18"/>
                <w:lang w:val="en-IN" w:eastAsia="en-IN"/>
              </w:rPr>
              <w:t>Yes</w:t>
            </w:r>
            <w:r>
              <w:rPr>
                <w:bCs/>
                <w:sz w:val="18"/>
                <w:szCs w:val="18"/>
                <w:lang w:val="en-IN" w:eastAsia="en-IN"/>
              </w:rPr>
              <w:t xml:space="preserve"> (</w:t>
            </w:r>
            <w:r>
              <w:rPr>
                <w:bCs/>
                <w:color w:val="auto"/>
                <w:sz w:val="18"/>
                <w:szCs w:val="18"/>
                <w:lang w:val="en-IN" w:eastAsia="en-IN"/>
              </w:rPr>
              <w:t>for all statuses</w:t>
            </w:r>
            <w:r>
              <w:rPr>
                <w:bCs/>
                <w:sz w:val="18"/>
                <w:szCs w:val="18"/>
                <w:lang w:val="en-IN" w:eastAsia="en-IN"/>
              </w:rPr>
              <w:t>)</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val="en-IN" w:eastAsia="en-IN"/>
              </w:rPr>
              <w:t>NODAL_FLAG</w:t>
            </w: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Field will accept value only ‘N’</w:t>
            </w:r>
          </w:p>
        </w:tc>
        <w:tc>
          <w:tcPr>
            <w:tcW w:w="401" w:type="pct"/>
            <w:shd w:val="clear" w:color="auto" w:fill="D9D9D9" w:themeFill="background1" w:themeFillShade="D9"/>
            <w:noWrap/>
          </w:tcPr>
          <w:p w:rsidR="00DB5806" w:rsidRDefault="00DB5806" w:rsidP="00054F44">
            <w:pPr>
              <w:suppressAutoHyphens w:val="0"/>
              <w:rPr>
                <w:sz w:val="18"/>
                <w:szCs w:val="18"/>
                <w:lang w:eastAsia="en-IN"/>
              </w:rPr>
            </w:pPr>
            <w:r>
              <w:rPr>
                <w:sz w:val="18"/>
                <w:szCs w:val="18"/>
                <w:lang w:eastAsia="en-IN"/>
              </w:rPr>
              <w:t>Min-1</w:t>
            </w:r>
          </w:p>
          <w:p w:rsidR="00DB5806" w:rsidRPr="00394AE3" w:rsidRDefault="00DB5806" w:rsidP="00054F44">
            <w:pPr>
              <w:suppressAutoHyphens w:val="0"/>
              <w:rPr>
                <w:b/>
                <w:bCs/>
                <w:sz w:val="18"/>
                <w:szCs w:val="18"/>
                <w:lang w:val="en-IN" w:eastAsia="en-IN"/>
              </w:rPr>
            </w:pPr>
            <w:r>
              <w:rPr>
                <w:sz w:val="18"/>
                <w:szCs w:val="18"/>
                <w:lang w:eastAsia="en-IN"/>
              </w:rPr>
              <w:t>Max-20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Yes</w:t>
            </w:r>
          </w:p>
        </w:tc>
        <w:tc>
          <w:tcPr>
            <w:tcW w:w="878"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 </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
                <w:bCs/>
                <w:sz w:val="18"/>
                <w:szCs w:val="18"/>
                <w:lang w:eastAsia="en-IN"/>
              </w:rPr>
              <w:t> </w:t>
            </w:r>
            <w:r w:rsidRPr="00394AE3">
              <w:rPr>
                <w:bCs/>
                <w:sz w:val="18"/>
                <w:szCs w:val="18"/>
                <w:lang w:eastAsia="en-IN"/>
              </w:rPr>
              <w:t>Nodal Beneficiary Flag</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val="en-IN" w:eastAsia="en-IN"/>
              </w:rPr>
              <w:t>APP_REJ_STATUS</w:t>
            </w:r>
          </w:p>
        </w:tc>
        <w:tc>
          <w:tcPr>
            <w:tcW w:w="967" w:type="pct"/>
            <w:shd w:val="clear" w:color="auto" w:fill="D9D9D9" w:themeFill="background1" w:themeFillShade="D9"/>
            <w:noWrap/>
          </w:tcPr>
          <w:p w:rsidR="00DB5806" w:rsidRDefault="00DB5806" w:rsidP="00357AE1">
            <w:pPr>
              <w:suppressAutoHyphens w:val="0"/>
              <w:rPr>
                <w:color w:val="000000"/>
                <w:sz w:val="18"/>
                <w:szCs w:val="18"/>
                <w:lang w:val="en-IN" w:eastAsia="en-IN"/>
              </w:rPr>
            </w:pPr>
            <w:r>
              <w:rPr>
                <w:color w:val="000000"/>
                <w:sz w:val="18"/>
                <w:szCs w:val="18"/>
                <w:lang w:val="en-IN" w:eastAsia="en-IN"/>
              </w:rPr>
              <w:t>The field will accept only statuses which are defined by RBL.</w:t>
            </w:r>
          </w:p>
          <w:p w:rsidR="00003BCE" w:rsidRPr="00394AE3" w:rsidRDefault="00003BCE" w:rsidP="00357AE1">
            <w:pPr>
              <w:suppressAutoHyphens w:val="0"/>
              <w:rPr>
                <w:color w:val="000000"/>
                <w:sz w:val="18"/>
                <w:szCs w:val="18"/>
                <w:lang w:val="en-IN" w:eastAsia="en-IN"/>
              </w:rPr>
            </w:pPr>
            <w:r>
              <w:rPr>
                <w:color w:val="000000"/>
                <w:sz w:val="18"/>
                <w:szCs w:val="18"/>
                <w:lang w:val="en-IN" w:eastAsia="en-IN"/>
              </w:rPr>
              <w:t>Please refer Status_Info sheet for the same</w:t>
            </w:r>
          </w:p>
        </w:tc>
        <w:tc>
          <w:tcPr>
            <w:tcW w:w="401" w:type="pct"/>
            <w:shd w:val="clear" w:color="auto" w:fill="D9D9D9" w:themeFill="background1" w:themeFillShade="D9"/>
            <w:noWrap/>
          </w:tcPr>
          <w:p w:rsidR="00DB5806" w:rsidRPr="00876898" w:rsidRDefault="00DB5806" w:rsidP="00451B04">
            <w:pPr>
              <w:suppressAutoHyphens w:val="0"/>
              <w:rPr>
                <w:bCs/>
                <w:sz w:val="18"/>
                <w:szCs w:val="18"/>
                <w:lang w:val="en-IN" w:eastAsia="en-IN"/>
              </w:rPr>
            </w:pPr>
            <w:r w:rsidRPr="00876898">
              <w:rPr>
                <w:bCs/>
                <w:sz w:val="18"/>
                <w:szCs w:val="18"/>
                <w:lang w:val="en-IN" w:eastAsia="en-IN"/>
              </w:rPr>
              <w:t>Min-1</w:t>
            </w:r>
          </w:p>
          <w:p w:rsidR="00DB5806" w:rsidRPr="00394AE3" w:rsidRDefault="00DB5806" w:rsidP="00451B04">
            <w:pPr>
              <w:rPr>
                <w:sz w:val="18"/>
                <w:szCs w:val="18"/>
                <w:lang w:val="en-IN" w:eastAsia="en-IN"/>
              </w:rPr>
            </w:pPr>
            <w:r w:rsidRPr="00876898">
              <w:rPr>
                <w:bCs/>
                <w:sz w:val="18"/>
                <w:szCs w:val="18"/>
                <w:lang w:val="en-IN" w:eastAsia="en-IN"/>
              </w:rPr>
              <w:t>Max-20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Pr>
                <w:bCs/>
                <w:sz w:val="18"/>
                <w:szCs w:val="18"/>
                <w:lang w:val="en-IN" w:eastAsia="en-IN"/>
              </w:rPr>
              <w:t>Yes</w:t>
            </w:r>
          </w:p>
        </w:tc>
        <w:tc>
          <w:tcPr>
            <w:tcW w:w="878" w:type="pct"/>
            <w:shd w:val="clear" w:color="auto" w:fill="D9D9D9" w:themeFill="background1" w:themeFillShade="D9"/>
            <w:noWrap/>
          </w:tcPr>
          <w:p w:rsidR="00DB5806" w:rsidRPr="00876898" w:rsidRDefault="00DB5806" w:rsidP="00876898">
            <w:pPr>
              <w:suppressAutoHyphens w:val="0"/>
              <w:rPr>
                <w:bCs/>
                <w:sz w:val="18"/>
                <w:szCs w:val="18"/>
                <w:lang w:val="en-IN" w:eastAsia="en-IN"/>
              </w:rPr>
            </w:pPr>
            <w:r>
              <w:rPr>
                <w:bCs/>
                <w:sz w:val="18"/>
                <w:szCs w:val="18"/>
                <w:lang w:val="en-IN" w:eastAsia="en-IN"/>
              </w:rPr>
              <w:t>Yes(</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Pr>
                <w:bCs/>
                <w:sz w:val="18"/>
                <w:szCs w:val="18"/>
                <w:lang w:val="en-IN" w:eastAsia="en-IN"/>
              </w:rPr>
              <w:t>)</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Pr>
                <w:bCs/>
                <w:sz w:val="18"/>
                <w:szCs w:val="18"/>
                <w:lang w:val="en-IN" w:eastAsia="en-IN"/>
              </w:rPr>
              <w:t>The field will have status of beneficiary after actions taken by bank. If no action took it will be in ‘Pending’ Status.</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val="en-IN" w:eastAsia="en-IN"/>
              </w:rPr>
              <w:t>APP_REJ_REMARKS</w:t>
            </w:r>
          </w:p>
        </w:tc>
        <w:tc>
          <w:tcPr>
            <w:tcW w:w="967"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Pr>
                <w:color w:val="000000"/>
                <w:sz w:val="18"/>
                <w:szCs w:val="18"/>
                <w:lang w:val="en-IN" w:eastAsia="en-IN"/>
              </w:rPr>
              <w:t>The field will accept alphanumeric values and special characters.</w:t>
            </w:r>
          </w:p>
        </w:tc>
        <w:tc>
          <w:tcPr>
            <w:tcW w:w="401" w:type="pct"/>
            <w:shd w:val="clear" w:color="auto" w:fill="D9D9D9" w:themeFill="background1" w:themeFillShade="D9"/>
            <w:noWrap/>
          </w:tcPr>
          <w:p w:rsidR="00DB5806" w:rsidRPr="00BB27C0" w:rsidRDefault="00DB5806" w:rsidP="00451B04">
            <w:pPr>
              <w:suppressAutoHyphens w:val="0"/>
              <w:rPr>
                <w:bCs/>
                <w:sz w:val="18"/>
                <w:szCs w:val="18"/>
                <w:lang w:val="en-IN" w:eastAsia="en-IN"/>
              </w:rPr>
            </w:pPr>
            <w:r w:rsidRPr="00BB27C0">
              <w:rPr>
                <w:bCs/>
                <w:sz w:val="18"/>
                <w:szCs w:val="18"/>
                <w:lang w:val="en-IN" w:eastAsia="en-IN"/>
              </w:rPr>
              <w:t>Min-1</w:t>
            </w:r>
          </w:p>
          <w:p w:rsidR="00DB5806" w:rsidRPr="00394AE3" w:rsidRDefault="00DB5806" w:rsidP="00451B04">
            <w:pPr>
              <w:rPr>
                <w:sz w:val="18"/>
                <w:szCs w:val="18"/>
                <w:lang w:val="en-IN" w:eastAsia="en-IN"/>
              </w:rPr>
            </w:pPr>
            <w:r w:rsidRPr="00BB27C0">
              <w:rPr>
                <w:bCs/>
                <w:sz w:val="18"/>
                <w:szCs w:val="18"/>
                <w:lang w:val="en-IN" w:eastAsia="en-IN"/>
              </w:rPr>
              <w:t>Max-100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Pr>
                <w:bCs/>
                <w:sz w:val="18"/>
                <w:szCs w:val="18"/>
                <w:lang w:val="en-IN" w:eastAsia="en-IN"/>
              </w:rPr>
              <w:t>Yes</w:t>
            </w:r>
          </w:p>
        </w:tc>
        <w:tc>
          <w:tcPr>
            <w:tcW w:w="878" w:type="pct"/>
            <w:shd w:val="clear" w:color="auto" w:fill="D9D9D9" w:themeFill="background1" w:themeFillShade="D9"/>
            <w:noWrap/>
          </w:tcPr>
          <w:p w:rsidR="00DB5806" w:rsidRPr="00BB27C0" w:rsidRDefault="00DB5806" w:rsidP="00054F44">
            <w:pPr>
              <w:suppressAutoHyphens w:val="0"/>
              <w:rPr>
                <w:bCs/>
                <w:sz w:val="18"/>
                <w:szCs w:val="18"/>
                <w:lang w:val="en-IN" w:eastAsia="en-IN"/>
              </w:rPr>
            </w:pPr>
            <w:r>
              <w:rPr>
                <w:bCs/>
                <w:sz w:val="18"/>
                <w:szCs w:val="18"/>
                <w:lang w:val="en-IN" w:eastAsia="en-IN"/>
              </w:rPr>
              <w:t xml:space="preserve">Yes (Only when Beneficiary will be not having ‘Approved’ Status </w:t>
            </w:r>
            <w:r>
              <w:rPr>
                <w:bCs/>
                <w:sz w:val="18"/>
                <w:szCs w:val="18"/>
                <w:lang w:val="en-IN" w:eastAsia="en-IN"/>
              </w:rPr>
              <w:lastRenderedPageBreak/>
              <w:t>and for all modes of payment)</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Pr>
                <w:bCs/>
                <w:sz w:val="18"/>
                <w:szCs w:val="18"/>
                <w:lang w:val="en-IN" w:eastAsia="en-IN"/>
              </w:rPr>
              <w:lastRenderedPageBreak/>
              <w:t>The field will show the remarks enter</w:t>
            </w:r>
            <w:r w:rsidR="00E953EB">
              <w:rPr>
                <w:bCs/>
                <w:sz w:val="18"/>
                <w:szCs w:val="18"/>
                <w:lang w:val="en-IN" w:eastAsia="en-IN"/>
              </w:rPr>
              <w:t xml:space="preserve">ed by final authority who has approved or rejected </w:t>
            </w:r>
            <w:r>
              <w:rPr>
                <w:bCs/>
                <w:sz w:val="18"/>
                <w:szCs w:val="18"/>
                <w:lang w:val="en-IN" w:eastAsia="en-IN"/>
              </w:rPr>
              <w:t>the beneficiary ID</w:t>
            </w:r>
            <w:r w:rsidR="00E953EB">
              <w:rPr>
                <w:bCs/>
                <w:sz w:val="18"/>
                <w:szCs w:val="18"/>
                <w:lang w:val="en-IN" w:eastAsia="en-IN"/>
              </w:rPr>
              <w:t>.</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val="en-IN" w:eastAsia="en-IN"/>
              </w:rPr>
              <w:t>CHKR_REMARKS</w:t>
            </w:r>
          </w:p>
        </w:tc>
        <w:tc>
          <w:tcPr>
            <w:tcW w:w="967" w:type="pct"/>
            <w:shd w:val="clear" w:color="auto" w:fill="D9D9D9" w:themeFill="background1" w:themeFillShade="D9"/>
            <w:noWrap/>
          </w:tcPr>
          <w:p w:rsidR="00DB5806" w:rsidRDefault="00DB5806" w:rsidP="00054F44">
            <w:pPr>
              <w:suppressAutoHyphens w:val="0"/>
              <w:rPr>
                <w:color w:val="000000"/>
                <w:sz w:val="18"/>
                <w:szCs w:val="18"/>
                <w:lang w:val="en-IN" w:eastAsia="en-IN"/>
              </w:rPr>
            </w:pPr>
            <w:r>
              <w:rPr>
                <w:color w:val="000000"/>
                <w:sz w:val="18"/>
                <w:szCs w:val="18"/>
                <w:lang w:val="en-IN" w:eastAsia="en-IN"/>
              </w:rPr>
              <w:t>The field will accept alphanumeric values.</w:t>
            </w:r>
          </w:p>
          <w:p w:rsidR="00DB5806" w:rsidRDefault="00DB5806" w:rsidP="00054F44">
            <w:pPr>
              <w:suppressAutoHyphens w:val="0"/>
              <w:rPr>
                <w:color w:val="000000"/>
                <w:sz w:val="18"/>
                <w:szCs w:val="18"/>
                <w:lang w:val="en-IN" w:eastAsia="en-IN"/>
              </w:rPr>
            </w:pPr>
            <w:r>
              <w:rPr>
                <w:color w:val="000000"/>
                <w:sz w:val="18"/>
                <w:szCs w:val="18"/>
                <w:lang w:val="en-IN" w:eastAsia="en-IN"/>
              </w:rPr>
              <w:t>No special characters are allowed</w:t>
            </w:r>
          </w:p>
          <w:p w:rsidR="00DB5806" w:rsidRPr="00394AE3" w:rsidRDefault="00DB5806" w:rsidP="00054F44">
            <w:pPr>
              <w:suppressAutoHyphens w:val="0"/>
              <w:rPr>
                <w:color w:val="000000"/>
                <w:sz w:val="18"/>
                <w:szCs w:val="18"/>
                <w:lang w:val="en-IN" w:eastAsia="en-IN"/>
              </w:rPr>
            </w:pPr>
            <w:r>
              <w:rPr>
                <w:color w:val="000000"/>
                <w:sz w:val="18"/>
                <w:szCs w:val="18"/>
                <w:lang w:val="en-IN" w:eastAsia="en-IN"/>
              </w:rPr>
              <w:t>Spaces are allowed</w:t>
            </w:r>
          </w:p>
        </w:tc>
        <w:tc>
          <w:tcPr>
            <w:tcW w:w="401" w:type="pct"/>
            <w:shd w:val="clear" w:color="auto" w:fill="D9D9D9" w:themeFill="background1" w:themeFillShade="D9"/>
            <w:noWrap/>
          </w:tcPr>
          <w:p w:rsidR="00DB5806" w:rsidRPr="00BB27C0" w:rsidRDefault="00DB5806" w:rsidP="00451B04">
            <w:pPr>
              <w:suppressAutoHyphens w:val="0"/>
              <w:rPr>
                <w:bCs/>
                <w:sz w:val="18"/>
                <w:szCs w:val="18"/>
                <w:lang w:val="en-IN" w:eastAsia="en-IN"/>
              </w:rPr>
            </w:pPr>
            <w:r w:rsidRPr="00BB27C0">
              <w:rPr>
                <w:bCs/>
                <w:sz w:val="18"/>
                <w:szCs w:val="18"/>
                <w:lang w:val="en-IN" w:eastAsia="en-IN"/>
              </w:rPr>
              <w:t>Min-1</w:t>
            </w:r>
          </w:p>
          <w:p w:rsidR="00DB5806" w:rsidRPr="00394AE3" w:rsidRDefault="00DB5806" w:rsidP="00451B04">
            <w:pPr>
              <w:rPr>
                <w:sz w:val="18"/>
                <w:szCs w:val="18"/>
                <w:lang w:val="en-IN" w:eastAsia="en-IN"/>
              </w:rPr>
            </w:pPr>
            <w:r w:rsidRPr="00BB27C0">
              <w:rPr>
                <w:bCs/>
                <w:sz w:val="18"/>
                <w:szCs w:val="18"/>
                <w:lang w:val="en-IN" w:eastAsia="en-IN"/>
              </w:rPr>
              <w:t>Max-100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Pr>
                <w:bCs/>
                <w:sz w:val="18"/>
                <w:szCs w:val="18"/>
                <w:lang w:val="en-IN" w:eastAsia="en-IN"/>
              </w:rPr>
              <w:t>Yes</w:t>
            </w:r>
          </w:p>
        </w:tc>
        <w:tc>
          <w:tcPr>
            <w:tcW w:w="878" w:type="pct"/>
            <w:shd w:val="clear" w:color="auto" w:fill="D9D9D9" w:themeFill="background1" w:themeFillShade="D9"/>
            <w:noWrap/>
          </w:tcPr>
          <w:p w:rsidR="00DB5806" w:rsidRPr="00BB27C0" w:rsidRDefault="00DB5806" w:rsidP="00BB27C0">
            <w:pPr>
              <w:suppressAutoHyphens w:val="0"/>
              <w:rPr>
                <w:bCs/>
                <w:sz w:val="18"/>
                <w:szCs w:val="18"/>
                <w:lang w:val="en-IN" w:eastAsia="en-IN"/>
              </w:rPr>
            </w:pPr>
            <w:r>
              <w:rPr>
                <w:bCs/>
                <w:sz w:val="18"/>
                <w:szCs w:val="18"/>
                <w:lang w:val="en-IN" w:eastAsia="en-IN"/>
              </w:rPr>
              <w:t xml:space="preserve">Yes (Only if Beneficiary will be having ‘Submitted’ status and for all modes of pay) </w:t>
            </w:r>
          </w:p>
        </w:tc>
        <w:tc>
          <w:tcPr>
            <w:tcW w:w="1489" w:type="pct"/>
            <w:shd w:val="clear" w:color="auto" w:fill="D9D9D9" w:themeFill="background1" w:themeFillShade="D9"/>
            <w:noWrap/>
          </w:tcPr>
          <w:p w:rsidR="00DB5806" w:rsidRPr="00394AE3" w:rsidRDefault="00E953EB" w:rsidP="00054F44">
            <w:pPr>
              <w:suppressAutoHyphens w:val="0"/>
              <w:rPr>
                <w:bCs/>
                <w:sz w:val="18"/>
                <w:szCs w:val="18"/>
                <w:lang w:val="en-IN" w:eastAsia="en-IN"/>
              </w:rPr>
            </w:pPr>
            <w:r>
              <w:rPr>
                <w:bCs/>
                <w:sz w:val="18"/>
                <w:szCs w:val="18"/>
                <w:lang w:val="en-IN" w:eastAsia="en-IN"/>
              </w:rPr>
              <w:t xml:space="preserve">The field will display </w:t>
            </w:r>
            <w:r w:rsidR="00DB5806">
              <w:rPr>
                <w:bCs/>
                <w:sz w:val="18"/>
                <w:szCs w:val="18"/>
                <w:lang w:val="en-IN" w:eastAsia="en-IN"/>
              </w:rPr>
              <w:t>checker remarks while referring to approver</w:t>
            </w:r>
            <w:r>
              <w:rPr>
                <w:bCs/>
                <w:sz w:val="18"/>
                <w:szCs w:val="18"/>
                <w:lang w:val="en-IN" w:eastAsia="en-IN"/>
              </w:rPr>
              <w:t>.</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KYC_Document</w:t>
            </w: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KYC document details</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NA</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NA</w:t>
            </w:r>
          </w:p>
        </w:tc>
        <w:tc>
          <w:tcPr>
            <w:tcW w:w="878"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NA </w:t>
            </w:r>
          </w:p>
        </w:tc>
        <w:tc>
          <w:tcPr>
            <w:tcW w:w="1489"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
                <w:bCs/>
                <w:sz w:val="18"/>
                <w:szCs w:val="18"/>
                <w:lang w:eastAsia="en-IN"/>
              </w:rPr>
              <w:t> </w:t>
            </w:r>
            <w:r w:rsidRPr="00394AE3">
              <w:rPr>
                <w:bCs/>
                <w:sz w:val="18"/>
                <w:szCs w:val="18"/>
                <w:lang w:eastAsia="en-IN"/>
              </w:rPr>
              <w:t>KYC document details</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sz w:val="18"/>
                <w:szCs w:val="18"/>
                <w:lang w:eastAsia="en-IN"/>
              </w:rPr>
              <w:t>KYC_Doc_Id</w:t>
            </w: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Field will accept alphanumeric values only. No special characters will be accepted</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Min-5</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Pr>
                <w:bCs/>
                <w:sz w:val="18"/>
                <w:szCs w:val="18"/>
                <w:lang w:eastAsia="en-IN"/>
              </w:rPr>
              <w:t>Yes (</w:t>
            </w:r>
            <w:r w:rsidRPr="00394AE3">
              <w:rPr>
                <w:bCs/>
                <w:sz w:val="18"/>
                <w:szCs w:val="18"/>
                <w:lang w:eastAsia="en-IN"/>
              </w:rPr>
              <w:t xml:space="preserve">for all modes of payment </w:t>
            </w:r>
            <w:r>
              <w:rPr>
                <w:bCs/>
                <w:sz w:val="18"/>
                <w:szCs w:val="18"/>
                <w:lang w:eastAsia="en-IN"/>
              </w:rPr>
              <w:t xml:space="preserve">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color w:val="000000"/>
                <w:sz w:val="18"/>
                <w:szCs w:val="18"/>
                <w:lang w:eastAsia="en-IN"/>
              </w:rPr>
              <w:t>This will be unique id assigned to document uploaded. In case of the document is to be revised, same id will be passed in modification request. Also for one Beneficiary, max 10 documents can be uploaded.</w:t>
            </w:r>
            <w:r w:rsidRPr="00394AE3">
              <w:rPr>
                <w:b/>
                <w:bCs/>
                <w:sz w:val="18"/>
                <w:szCs w:val="18"/>
                <w:lang w:eastAsia="en-IN"/>
              </w:rPr>
              <w:t> </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sz w:val="18"/>
                <w:szCs w:val="18"/>
                <w:lang w:eastAsia="en-IN"/>
              </w:rPr>
              <w:t>KYC_Doc_Name</w:t>
            </w: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color w:val="000000"/>
                <w:sz w:val="18"/>
                <w:szCs w:val="18"/>
                <w:lang w:eastAsia="en-IN"/>
              </w:rPr>
              <w:t>Refer KYC Document</w:t>
            </w:r>
          </w:p>
        </w:tc>
        <w:tc>
          <w:tcPr>
            <w:tcW w:w="401"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Min-1</w:t>
            </w:r>
          </w:p>
          <w:p w:rsidR="00DB5806" w:rsidRPr="00394AE3" w:rsidRDefault="00DB5806" w:rsidP="00054F44">
            <w:pPr>
              <w:rPr>
                <w:sz w:val="18"/>
                <w:szCs w:val="18"/>
                <w:lang w:val="en-IN" w:eastAsia="en-IN"/>
              </w:rPr>
            </w:pPr>
            <w:r w:rsidRPr="00394AE3">
              <w:rPr>
                <w:bCs/>
                <w:sz w:val="18"/>
                <w:szCs w:val="18"/>
                <w:lang w:eastAsia="en-IN"/>
              </w:rPr>
              <w:t>Max=50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r w:rsidRPr="00394AE3">
              <w:rPr>
                <w:b/>
                <w:bCs/>
                <w:sz w:val="18"/>
                <w:szCs w:val="18"/>
                <w:lang w:eastAsia="en-IN"/>
              </w:rPr>
              <w:t> </w:t>
            </w:r>
          </w:p>
        </w:tc>
        <w:tc>
          <w:tcPr>
            <w:tcW w:w="1489" w:type="pct"/>
            <w:shd w:val="clear" w:color="auto" w:fill="D9D9D9" w:themeFill="background1" w:themeFillShade="D9"/>
            <w:noWrap/>
          </w:tcPr>
          <w:p w:rsidR="00DB5806" w:rsidRPr="00394AE3" w:rsidRDefault="00DB5806" w:rsidP="00054F44">
            <w:pPr>
              <w:rPr>
                <w:color w:val="000000"/>
                <w:sz w:val="18"/>
                <w:szCs w:val="18"/>
                <w:lang w:eastAsia="en-IN"/>
              </w:rPr>
            </w:pPr>
            <w:r w:rsidRPr="00394AE3">
              <w:rPr>
                <w:color w:val="000000"/>
                <w:sz w:val="18"/>
                <w:szCs w:val="18"/>
                <w:lang w:eastAsia="en-IN"/>
              </w:rPr>
              <w:t>The document name will be as per the name mentioned in the KYC document.(Refer KYC Document)</w:t>
            </w:r>
          </w:p>
          <w:p w:rsidR="00DB5806" w:rsidRPr="00394AE3" w:rsidRDefault="00DB5806" w:rsidP="00054F44">
            <w:pPr>
              <w:suppressAutoHyphens w:val="0"/>
              <w:rPr>
                <w:b/>
                <w:bCs/>
                <w:sz w:val="18"/>
                <w:szCs w:val="18"/>
                <w:lang w:val="en-IN" w:eastAsia="en-IN"/>
              </w:rPr>
            </w:pPr>
            <w:r w:rsidRPr="00394AE3">
              <w:rPr>
                <w:color w:val="000000"/>
                <w:sz w:val="18"/>
                <w:szCs w:val="18"/>
                <w:lang w:eastAsia="en-IN"/>
              </w:rPr>
              <w:t>(PAN Card document is mandatory for all beneficiaries registered)</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sz w:val="18"/>
                <w:szCs w:val="18"/>
                <w:lang w:eastAsia="en-IN"/>
              </w:rPr>
              <w:t>KYC_Doc_Type</w:t>
            </w: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Field will accept only POA or POI</w:t>
            </w:r>
          </w:p>
        </w:tc>
        <w:tc>
          <w:tcPr>
            <w:tcW w:w="401" w:type="pct"/>
            <w:shd w:val="clear" w:color="auto" w:fill="D9D9D9" w:themeFill="background1" w:themeFillShade="D9"/>
            <w:noWrap/>
          </w:tcPr>
          <w:p w:rsidR="00DB5806" w:rsidRDefault="00EA067C" w:rsidP="00054F44">
            <w:pPr>
              <w:suppressAutoHyphens w:val="0"/>
              <w:rPr>
                <w:bCs/>
                <w:sz w:val="18"/>
                <w:szCs w:val="18"/>
                <w:lang w:eastAsia="en-IN"/>
              </w:rPr>
            </w:pPr>
            <w:r>
              <w:rPr>
                <w:bCs/>
                <w:sz w:val="18"/>
                <w:szCs w:val="18"/>
                <w:lang w:eastAsia="en-IN"/>
              </w:rPr>
              <w:t>Min-1</w:t>
            </w:r>
          </w:p>
          <w:p w:rsidR="00EA067C" w:rsidRPr="00394AE3" w:rsidRDefault="00EA067C" w:rsidP="00054F44">
            <w:pPr>
              <w:suppressAutoHyphens w:val="0"/>
              <w:rPr>
                <w:sz w:val="18"/>
                <w:szCs w:val="18"/>
                <w:lang w:val="en-IN" w:eastAsia="en-IN"/>
              </w:rPr>
            </w:pPr>
            <w:r>
              <w:rPr>
                <w:bCs/>
                <w:sz w:val="18"/>
                <w:szCs w:val="18"/>
                <w:lang w:eastAsia="en-IN"/>
              </w:rPr>
              <w:t>Max-20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Pr>
                <w:bCs/>
                <w:sz w:val="18"/>
                <w:szCs w:val="18"/>
                <w:lang w:eastAsia="en-IN"/>
              </w:rPr>
              <w:t>Yes (</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p>
        </w:tc>
        <w:tc>
          <w:tcPr>
            <w:tcW w:w="1489" w:type="pct"/>
            <w:shd w:val="clear" w:color="auto" w:fill="D9D9D9" w:themeFill="background1" w:themeFillShade="D9"/>
            <w:noWrap/>
          </w:tcPr>
          <w:p w:rsidR="00DB5806" w:rsidRPr="00394AE3" w:rsidRDefault="00DB5806" w:rsidP="00054F44">
            <w:pPr>
              <w:rPr>
                <w:color w:val="000000"/>
                <w:sz w:val="18"/>
                <w:szCs w:val="18"/>
                <w:lang w:eastAsia="en-IN"/>
              </w:rPr>
            </w:pPr>
            <w:r w:rsidRPr="00394AE3">
              <w:rPr>
                <w:color w:val="000000"/>
                <w:sz w:val="18"/>
                <w:szCs w:val="18"/>
                <w:lang w:eastAsia="en-IN"/>
              </w:rPr>
              <w:t>Document to type to be set as mentioned in the KYC document.</w:t>
            </w:r>
          </w:p>
          <w:p w:rsidR="00DB5806" w:rsidRPr="00394AE3" w:rsidRDefault="00DB5806" w:rsidP="00054F44">
            <w:pPr>
              <w:suppressAutoHyphens w:val="0"/>
              <w:rPr>
                <w:b/>
                <w:bCs/>
                <w:sz w:val="18"/>
                <w:szCs w:val="18"/>
                <w:lang w:val="en-IN" w:eastAsia="en-IN"/>
              </w:rPr>
            </w:pPr>
            <w:r w:rsidRPr="00394AE3">
              <w:rPr>
                <w:color w:val="000000"/>
                <w:sz w:val="18"/>
                <w:szCs w:val="18"/>
                <w:lang w:eastAsia="en-IN"/>
              </w:rPr>
              <w:t>(Refer KYC Document)</w:t>
            </w:r>
            <w:r w:rsidRPr="00394AE3">
              <w:rPr>
                <w:b/>
                <w:bCs/>
                <w:sz w:val="18"/>
                <w:szCs w:val="18"/>
                <w:lang w:eastAsia="en-IN"/>
              </w:rPr>
              <w:t> </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sz w:val="18"/>
                <w:szCs w:val="18"/>
                <w:lang w:eastAsia="en-IN"/>
              </w:rPr>
              <w:t>KYC_Doc_Format</w:t>
            </w:r>
          </w:p>
        </w:tc>
        <w:tc>
          <w:tcPr>
            <w:tcW w:w="967" w:type="pct"/>
            <w:shd w:val="clear" w:color="auto" w:fill="D9D9D9" w:themeFill="background1" w:themeFillShade="D9"/>
            <w:noWrap/>
          </w:tcPr>
          <w:p w:rsidR="00DB5806" w:rsidRPr="00394AE3" w:rsidRDefault="00DB5806" w:rsidP="00054F44">
            <w:pPr>
              <w:suppressAutoHyphens w:val="0"/>
              <w:rPr>
                <w:color w:val="000000"/>
                <w:sz w:val="18"/>
                <w:szCs w:val="18"/>
                <w:lang w:val="en-IN" w:eastAsia="en-IN"/>
              </w:rPr>
            </w:pPr>
            <w:r w:rsidRPr="00394AE3">
              <w:rPr>
                <w:color w:val="000000"/>
                <w:sz w:val="18"/>
                <w:szCs w:val="18"/>
                <w:lang w:eastAsia="en-IN"/>
              </w:rPr>
              <w:t>Allowed values in field are only: ‘PDF’,’ JPEG’/’JPG’</w:t>
            </w:r>
          </w:p>
        </w:tc>
        <w:tc>
          <w:tcPr>
            <w:tcW w:w="401" w:type="pct"/>
            <w:shd w:val="clear" w:color="auto" w:fill="D9D9D9" w:themeFill="background1" w:themeFillShade="D9"/>
            <w:noWrap/>
          </w:tcPr>
          <w:p w:rsidR="00DB5806" w:rsidRDefault="00EA067C" w:rsidP="00054F44">
            <w:pPr>
              <w:suppressAutoHyphens w:val="0"/>
              <w:rPr>
                <w:sz w:val="18"/>
                <w:szCs w:val="18"/>
                <w:lang w:eastAsia="en-IN"/>
              </w:rPr>
            </w:pPr>
            <w:r>
              <w:rPr>
                <w:sz w:val="18"/>
                <w:szCs w:val="18"/>
                <w:lang w:eastAsia="en-IN"/>
              </w:rPr>
              <w:t>Min-1</w:t>
            </w:r>
          </w:p>
          <w:p w:rsidR="00EA067C" w:rsidRPr="00394AE3" w:rsidRDefault="00EA067C" w:rsidP="00054F44">
            <w:pPr>
              <w:suppressAutoHyphens w:val="0"/>
              <w:rPr>
                <w:b/>
                <w:bCs/>
                <w:sz w:val="18"/>
                <w:szCs w:val="18"/>
                <w:lang w:val="en-IN" w:eastAsia="en-IN"/>
              </w:rPr>
            </w:pPr>
            <w:r>
              <w:rPr>
                <w:sz w:val="18"/>
                <w:szCs w:val="18"/>
                <w:lang w:eastAsia="en-IN"/>
              </w:rPr>
              <w:t>Max-20</w:t>
            </w:r>
          </w:p>
        </w:tc>
        <w:tc>
          <w:tcPr>
            <w:tcW w:w="551" w:type="pct"/>
            <w:shd w:val="clear" w:color="auto" w:fill="D9D9D9" w:themeFill="background1" w:themeFillShade="D9"/>
            <w:noWrap/>
          </w:tcPr>
          <w:p w:rsidR="00DB5806" w:rsidRPr="00394AE3" w:rsidRDefault="00DB5806" w:rsidP="00054F44">
            <w:pPr>
              <w:suppressAutoHyphens w:val="0"/>
              <w:rPr>
                <w:bCs/>
                <w:sz w:val="18"/>
                <w:szCs w:val="18"/>
                <w:lang w:val="en-IN" w:eastAsia="en-IN"/>
              </w:rPr>
            </w:pPr>
            <w:r w:rsidRPr="00394AE3">
              <w:rPr>
                <w:bCs/>
                <w:sz w:val="18"/>
                <w:szCs w:val="18"/>
                <w:lang w:eastAsia="en-IN"/>
              </w:rPr>
              <w:t> Yes</w:t>
            </w:r>
          </w:p>
        </w:tc>
        <w:tc>
          <w:tcPr>
            <w:tcW w:w="878"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bCs/>
                <w:sz w:val="18"/>
                <w:szCs w:val="18"/>
                <w:lang w:eastAsia="en-IN"/>
              </w:rPr>
              <w:t>Yes</w:t>
            </w:r>
            <w:r>
              <w:rPr>
                <w:bCs/>
                <w:sz w:val="18"/>
                <w:szCs w:val="18"/>
                <w:lang w:eastAsia="en-IN"/>
              </w:rPr>
              <w:t xml:space="preserve"> (</w:t>
            </w:r>
            <w:r w:rsidRPr="00394AE3">
              <w:rPr>
                <w:bCs/>
                <w:sz w:val="18"/>
                <w:szCs w:val="18"/>
                <w:lang w:eastAsia="en-IN"/>
              </w:rPr>
              <w:t>for all modes of payment</w:t>
            </w:r>
            <w:r>
              <w:rPr>
                <w:bCs/>
                <w:sz w:val="18"/>
                <w:szCs w:val="18"/>
                <w:lang w:eastAsia="en-IN"/>
              </w:rPr>
              <w:t xml:space="preserve"> and </w:t>
            </w:r>
            <w:r>
              <w:rPr>
                <w:bCs/>
                <w:color w:val="auto"/>
                <w:sz w:val="18"/>
                <w:szCs w:val="18"/>
                <w:lang w:val="en-IN" w:eastAsia="en-IN"/>
              </w:rPr>
              <w:t>for all statuses</w:t>
            </w:r>
            <w:r w:rsidRPr="00394AE3">
              <w:rPr>
                <w:bCs/>
                <w:sz w:val="18"/>
                <w:szCs w:val="18"/>
                <w:lang w:eastAsia="en-IN"/>
              </w:rPr>
              <w:t>)</w:t>
            </w:r>
            <w:r w:rsidRPr="00394AE3">
              <w:rPr>
                <w:b/>
                <w:bCs/>
                <w:sz w:val="18"/>
                <w:szCs w:val="18"/>
                <w:lang w:eastAsia="en-IN"/>
              </w:rPr>
              <w:t> </w:t>
            </w:r>
          </w:p>
        </w:tc>
        <w:tc>
          <w:tcPr>
            <w:tcW w:w="1489" w:type="pct"/>
            <w:shd w:val="clear" w:color="auto" w:fill="D9D9D9" w:themeFill="background1" w:themeFillShade="D9"/>
            <w:noWrap/>
          </w:tcPr>
          <w:p w:rsidR="00DB5806" w:rsidRPr="00394AE3" w:rsidRDefault="00DB5806" w:rsidP="00054F44">
            <w:pPr>
              <w:suppressAutoHyphens w:val="0"/>
              <w:rPr>
                <w:b/>
                <w:bCs/>
                <w:sz w:val="18"/>
                <w:szCs w:val="18"/>
                <w:lang w:val="en-IN" w:eastAsia="en-IN"/>
              </w:rPr>
            </w:pPr>
            <w:r w:rsidRPr="00394AE3">
              <w:rPr>
                <w:color w:val="000000"/>
                <w:sz w:val="18"/>
                <w:szCs w:val="18"/>
                <w:lang w:eastAsia="en-IN"/>
              </w:rPr>
              <w:t>Document need to be of the PDF, Image format.</w:t>
            </w:r>
            <w:r w:rsidRPr="00394AE3">
              <w:rPr>
                <w:b/>
                <w:bCs/>
                <w:sz w:val="18"/>
                <w:szCs w:val="18"/>
                <w:lang w:eastAsia="en-IN"/>
              </w:rPr>
              <w:t> </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sz w:val="18"/>
                <w:szCs w:val="18"/>
                <w:lang w:eastAsia="en-IN"/>
              </w:rPr>
              <w:t>KYC_Doc_Content</w:t>
            </w:r>
          </w:p>
        </w:tc>
        <w:tc>
          <w:tcPr>
            <w:tcW w:w="967" w:type="pct"/>
            <w:shd w:val="clear" w:color="auto" w:fill="D9D9D9" w:themeFill="background1" w:themeFillShade="D9"/>
            <w:noWrap/>
          </w:tcPr>
          <w:p w:rsidR="00DB5806" w:rsidRPr="00394AE3" w:rsidRDefault="00DB5806" w:rsidP="00054F44">
            <w:pPr>
              <w:suppressAutoHyphens w:val="0"/>
              <w:rPr>
                <w:sz w:val="18"/>
                <w:szCs w:val="18"/>
                <w:lang w:val="en-IN" w:eastAsia="en-IN"/>
              </w:rPr>
            </w:pPr>
            <w:r w:rsidRPr="00394AE3">
              <w:rPr>
                <w:bCs/>
                <w:sz w:val="18"/>
                <w:szCs w:val="18"/>
                <w:lang w:eastAsia="en-IN"/>
              </w:rPr>
              <w:t>Field will accept Blob</w:t>
            </w:r>
          </w:p>
        </w:tc>
        <w:tc>
          <w:tcPr>
            <w:tcW w:w="401" w:type="pct"/>
            <w:shd w:val="clear" w:color="auto" w:fill="D9D9D9" w:themeFill="background1" w:themeFillShade="D9"/>
            <w:noWrap/>
          </w:tcPr>
          <w:p w:rsidR="00DB5806" w:rsidRPr="00394AE3" w:rsidRDefault="00F51D08" w:rsidP="00624EF1">
            <w:pPr>
              <w:suppressAutoHyphens w:val="0"/>
              <w:rPr>
                <w:sz w:val="18"/>
                <w:szCs w:val="18"/>
                <w:lang w:val="en-IN" w:eastAsia="en-IN"/>
              </w:rPr>
            </w:pPr>
            <w:r>
              <w:rPr>
                <w:bCs/>
                <w:sz w:val="18"/>
                <w:szCs w:val="18"/>
                <w:lang w:eastAsia="en-IN"/>
              </w:rPr>
              <w:t>NA</w:t>
            </w:r>
            <w:r w:rsidR="00DB5806" w:rsidRPr="00394AE3">
              <w:rPr>
                <w:bCs/>
                <w:sz w:val="18"/>
                <w:szCs w:val="18"/>
                <w:lang w:eastAsia="en-IN"/>
              </w:rPr>
              <w:t> </w:t>
            </w:r>
          </w:p>
        </w:tc>
        <w:tc>
          <w:tcPr>
            <w:tcW w:w="551" w:type="pct"/>
            <w:shd w:val="clear" w:color="auto" w:fill="D9D9D9" w:themeFill="background1" w:themeFillShade="D9"/>
            <w:noWrap/>
          </w:tcPr>
          <w:p w:rsidR="00DB5806" w:rsidRPr="00394AE3" w:rsidRDefault="00F51D08" w:rsidP="00054F44">
            <w:pPr>
              <w:suppressAutoHyphens w:val="0"/>
              <w:rPr>
                <w:bCs/>
                <w:sz w:val="18"/>
                <w:szCs w:val="18"/>
                <w:lang w:val="en-IN" w:eastAsia="en-IN"/>
              </w:rPr>
            </w:pPr>
            <w:r>
              <w:rPr>
                <w:bCs/>
                <w:sz w:val="18"/>
                <w:szCs w:val="18"/>
                <w:lang w:eastAsia="en-IN"/>
              </w:rPr>
              <w:t> Yes</w:t>
            </w:r>
          </w:p>
        </w:tc>
        <w:tc>
          <w:tcPr>
            <w:tcW w:w="878" w:type="pct"/>
            <w:shd w:val="clear" w:color="auto" w:fill="D9D9D9" w:themeFill="background1" w:themeFillShade="D9"/>
            <w:noWrap/>
          </w:tcPr>
          <w:p w:rsidR="00DB5806" w:rsidRPr="00394AE3" w:rsidRDefault="00F51D08" w:rsidP="00054F44">
            <w:pPr>
              <w:suppressAutoHyphens w:val="0"/>
              <w:rPr>
                <w:b/>
                <w:bCs/>
                <w:sz w:val="18"/>
                <w:szCs w:val="18"/>
                <w:lang w:val="en-IN" w:eastAsia="en-IN"/>
              </w:rPr>
            </w:pPr>
            <w:r>
              <w:rPr>
                <w:bCs/>
                <w:sz w:val="18"/>
                <w:szCs w:val="18"/>
                <w:lang w:eastAsia="en-IN"/>
              </w:rPr>
              <w:t>No</w:t>
            </w:r>
          </w:p>
        </w:tc>
        <w:tc>
          <w:tcPr>
            <w:tcW w:w="1489" w:type="pct"/>
            <w:shd w:val="clear" w:color="auto" w:fill="D9D9D9" w:themeFill="background1" w:themeFillShade="D9"/>
            <w:noWrap/>
          </w:tcPr>
          <w:p w:rsidR="00DB5806" w:rsidRPr="00394AE3" w:rsidRDefault="00F51D08" w:rsidP="00054F44">
            <w:pPr>
              <w:suppressAutoHyphens w:val="0"/>
              <w:rPr>
                <w:b/>
                <w:bCs/>
                <w:sz w:val="18"/>
                <w:szCs w:val="18"/>
                <w:lang w:val="en-IN" w:eastAsia="en-IN"/>
              </w:rPr>
            </w:pPr>
            <w:r>
              <w:rPr>
                <w:color w:val="000000"/>
                <w:sz w:val="18"/>
                <w:szCs w:val="18"/>
                <w:lang w:eastAsia="en-IN"/>
              </w:rPr>
              <w:t>NA</w:t>
            </w:r>
          </w:p>
        </w:tc>
      </w:tr>
      <w:tr w:rsidR="00DB5806" w:rsidRPr="00394AE3" w:rsidTr="005627CF">
        <w:trPr>
          <w:trHeight w:val="300"/>
        </w:trPr>
        <w:tc>
          <w:tcPr>
            <w:tcW w:w="715" w:type="pct"/>
            <w:shd w:val="clear" w:color="auto" w:fill="D9D9D9" w:themeFill="background1" w:themeFillShade="D9"/>
            <w:noWrap/>
          </w:tcPr>
          <w:p w:rsidR="00DB5806" w:rsidRPr="00394AE3" w:rsidRDefault="00DB5806" w:rsidP="00054F44">
            <w:pPr>
              <w:suppressAutoHyphens w:val="0"/>
              <w:rPr>
                <w:sz w:val="18"/>
                <w:szCs w:val="18"/>
                <w:lang w:eastAsia="en-IN"/>
              </w:rPr>
            </w:pPr>
            <w:r w:rsidRPr="00394AE3">
              <w:rPr>
                <w:sz w:val="18"/>
                <w:szCs w:val="18"/>
                <w:lang w:eastAsia="en-IN"/>
              </w:rPr>
              <w:t>Signature</w:t>
            </w:r>
          </w:p>
        </w:tc>
        <w:tc>
          <w:tcPr>
            <w:tcW w:w="967" w:type="pct"/>
            <w:shd w:val="clear" w:color="auto" w:fill="D9D9D9" w:themeFill="background1" w:themeFillShade="D9"/>
            <w:noWrap/>
          </w:tcPr>
          <w:p w:rsidR="00DB5806" w:rsidRPr="007206EB" w:rsidRDefault="00DB5806" w:rsidP="00054F44">
            <w:pPr>
              <w:suppressAutoHyphens w:val="0"/>
              <w:rPr>
                <w:sz w:val="18"/>
                <w:szCs w:val="18"/>
                <w:lang w:val="en-IN" w:eastAsia="en-IN"/>
              </w:rPr>
            </w:pPr>
            <w:r w:rsidRPr="007206EB">
              <w:rPr>
                <w:bCs/>
                <w:sz w:val="18"/>
                <w:szCs w:val="18"/>
                <w:lang w:eastAsia="en-IN"/>
              </w:rPr>
              <w:t>Field will accept only alphanumeric values</w:t>
            </w:r>
          </w:p>
        </w:tc>
        <w:tc>
          <w:tcPr>
            <w:tcW w:w="401" w:type="pct"/>
            <w:shd w:val="clear" w:color="auto" w:fill="D9D9D9" w:themeFill="background1" w:themeFillShade="D9"/>
            <w:noWrap/>
          </w:tcPr>
          <w:p w:rsidR="00DB5806" w:rsidRPr="007206EB" w:rsidRDefault="00DB5806" w:rsidP="00054F44">
            <w:pPr>
              <w:suppressAutoHyphens w:val="0"/>
              <w:rPr>
                <w:sz w:val="18"/>
                <w:szCs w:val="18"/>
                <w:lang w:val="en-IN" w:eastAsia="en-IN"/>
              </w:rPr>
            </w:pPr>
            <w:r w:rsidRPr="007206EB">
              <w:rPr>
                <w:sz w:val="18"/>
                <w:szCs w:val="18"/>
                <w:lang w:eastAsia="en-IN"/>
              </w:rPr>
              <w:t>NA</w:t>
            </w:r>
          </w:p>
        </w:tc>
        <w:tc>
          <w:tcPr>
            <w:tcW w:w="551" w:type="pct"/>
            <w:shd w:val="clear" w:color="auto" w:fill="D9D9D9" w:themeFill="background1" w:themeFillShade="D9"/>
            <w:noWrap/>
          </w:tcPr>
          <w:p w:rsidR="00DB5806" w:rsidRPr="007206EB" w:rsidRDefault="00DB5806" w:rsidP="00054F44">
            <w:pPr>
              <w:suppressAutoHyphens w:val="0"/>
              <w:rPr>
                <w:sz w:val="18"/>
                <w:szCs w:val="18"/>
                <w:lang w:val="en-IN" w:eastAsia="en-IN"/>
              </w:rPr>
            </w:pPr>
            <w:r w:rsidRPr="007206EB">
              <w:rPr>
                <w:bCs/>
                <w:sz w:val="18"/>
                <w:szCs w:val="18"/>
                <w:lang w:eastAsia="en-IN"/>
              </w:rPr>
              <w:t>Yes</w:t>
            </w:r>
          </w:p>
        </w:tc>
        <w:tc>
          <w:tcPr>
            <w:tcW w:w="878" w:type="pct"/>
            <w:shd w:val="clear" w:color="auto" w:fill="D9D9D9" w:themeFill="background1" w:themeFillShade="D9"/>
            <w:noWrap/>
          </w:tcPr>
          <w:p w:rsidR="00DB5806" w:rsidRPr="007206EB" w:rsidRDefault="00DB5806" w:rsidP="00054F44">
            <w:pPr>
              <w:suppressAutoHyphens w:val="0"/>
              <w:rPr>
                <w:sz w:val="18"/>
                <w:szCs w:val="18"/>
                <w:lang w:val="en-IN" w:eastAsia="en-IN"/>
              </w:rPr>
            </w:pPr>
            <w:r w:rsidRPr="007206EB">
              <w:rPr>
                <w:sz w:val="18"/>
                <w:szCs w:val="18"/>
                <w:lang w:eastAsia="en-IN"/>
              </w:rPr>
              <w:t>No</w:t>
            </w:r>
          </w:p>
        </w:tc>
        <w:tc>
          <w:tcPr>
            <w:tcW w:w="1489" w:type="pct"/>
            <w:shd w:val="clear" w:color="auto" w:fill="D9D9D9" w:themeFill="background1" w:themeFillShade="D9"/>
            <w:noWrap/>
          </w:tcPr>
          <w:p w:rsidR="00DB5806" w:rsidRPr="007206EB" w:rsidRDefault="00DB5806" w:rsidP="00054F44">
            <w:pPr>
              <w:suppressAutoHyphens w:val="0"/>
              <w:rPr>
                <w:color w:val="000000"/>
                <w:sz w:val="18"/>
                <w:szCs w:val="18"/>
                <w:lang w:val="en-IN" w:eastAsia="en-IN"/>
              </w:rPr>
            </w:pPr>
            <w:r>
              <w:rPr>
                <w:color w:val="000000"/>
                <w:sz w:val="18"/>
                <w:szCs w:val="18"/>
                <w:lang w:eastAsia="en-IN"/>
              </w:rPr>
              <w:t>Signature</w:t>
            </w:r>
          </w:p>
        </w:tc>
      </w:tr>
    </w:tbl>
    <w:p w:rsidR="007940BB" w:rsidRDefault="007940BB" w:rsidP="00182BED">
      <w:pPr>
        <w:pStyle w:val="Heading2"/>
        <w:numPr>
          <w:ilvl w:val="1"/>
          <w:numId w:val="1"/>
        </w:numPr>
        <w:rPr>
          <w:rFonts w:ascii="Times New Roman" w:hAnsi="Times New Roman" w:cs="Times New Roman"/>
          <w:sz w:val="20"/>
          <w:szCs w:val="20"/>
          <w:u w:val="single"/>
        </w:rPr>
      </w:pPr>
    </w:p>
    <w:p w:rsidR="00182BED" w:rsidRPr="00ED2AE9" w:rsidRDefault="00254D03" w:rsidP="00ED2AE9">
      <w:pPr>
        <w:pStyle w:val="Heading2"/>
        <w:numPr>
          <w:ilvl w:val="1"/>
          <w:numId w:val="1"/>
        </w:numPr>
        <w:rPr>
          <w:rFonts w:ascii="Times New Roman" w:hAnsi="Times New Roman" w:cs="Times New Roman"/>
          <w:sz w:val="20"/>
          <w:szCs w:val="20"/>
          <w:u w:val="single"/>
        </w:rPr>
      </w:pPr>
      <w:r w:rsidRPr="00ED2AE9">
        <w:rPr>
          <w:rFonts w:ascii="Times New Roman" w:hAnsi="Times New Roman" w:cs="Times New Roman"/>
          <w:sz w:val="24"/>
          <w:szCs w:val="24"/>
          <w:u w:val="single"/>
        </w:rPr>
        <w:t xml:space="preserve">Success - </w:t>
      </w:r>
      <w:r w:rsidR="00182BED" w:rsidRPr="00ED2AE9">
        <w:rPr>
          <w:rFonts w:ascii="Times New Roman" w:hAnsi="Times New Roman" w:cs="Times New Roman"/>
          <w:sz w:val="24"/>
          <w:szCs w:val="24"/>
          <w:u w:val="single"/>
        </w:rPr>
        <w:t>Sample</w:t>
      </w:r>
      <w:r w:rsidR="00143380" w:rsidRPr="00ED2AE9">
        <w:rPr>
          <w:rFonts w:ascii="Times New Roman" w:hAnsi="Times New Roman" w:cs="Times New Roman"/>
          <w:sz w:val="24"/>
          <w:szCs w:val="24"/>
          <w:u w:val="single"/>
        </w:rPr>
        <w:t xml:space="preserve"> Request</w:t>
      </w:r>
      <w:r w:rsidRPr="00ED2AE9">
        <w:rPr>
          <w:rFonts w:ascii="Times New Roman" w:hAnsi="Times New Roman" w:cs="Times New Roman"/>
          <w:sz w:val="24"/>
          <w:szCs w:val="24"/>
          <w:u w:val="single"/>
        </w:rPr>
        <w:t xml:space="preserve"> and Response</w:t>
      </w:r>
    </w:p>
    <w:tbl>
      <w:tblPr>
        <w:tblStyle w:val="TableGrid"/>
        <w:tblW w:w="6643" w:type="pct"/>
        <w:tblInd w:w="-1452" w:type="dxa"/>
        <w:tblLook w:val="04A0" w:firstRow="1" w:lastRow="0" w:firstColumn="1" w:lastColumn="0" w:noHBand="0" w:noVBand="1"/>
      </w:tblPr>
      <w:tblGrid>
        <w:gridCol w:w="3121"/>
        <w:gridCol w:w="3259"/>
        <w:gridCol w:w="5386"/>
      </w:tblGrid>
      <w:tr w:rsidR="00993C14" w:rsidTr="008F61D4">
        <w:tc>
          <w:tcPr>
            <w:tcW w:w="1326" w:type="pct"/>
            <w:shd w:val="clear" w:color="auto" w:fill="17365D" w:themeFill="text2" w:themeFillShade="BF"/>
          </w:tcPr>
          <w:p w:rsidR="00993C14" w:rsidRPr="00254D03" w:rsidRDefault="00993C14" w:rsidP="00254D03">
            <w:pPr>
              <w:rPr>
                <w:b/>
                <w:color w:val="FFFFFF" w:themeColor="background1"/>
              </w:rPr>
            </w:pPr>
          </w:p>
        </w:tc>
        <w:tc>
          <w:tcPr>
            <w:tcW w:w="1385" w:type="pct"/>
            <w:shd w:val="clear" w:color="auto" w:fill="17365D" w:themeFill="text2" w:themeFillShade="BF"/>
          </w:tcPr>
          <w:p w:rsidR="00993C14" w:rsidRPr="00254D03" w:rsidRDefault="00993C14" w:rsidP="00254D03">
            <w:pPr>
              <w:rPr>
                <w:b/>
                <w:color w:val="FFFFFF" w:themeColor="background1"/>
              </w:rPr>
            </w:pPr>
            <w:r w:rsidRPr="00254D03">
              <w:rPr>
                <w:b/>
                <w:color w:val="FFFFFF" w:themeColor="background1"/>
              </w:rPr>
              <w:t>Request</w:t>
            </w:r>
          </w:p>
        </w:tc>
        <w:tc>
          <w:tcPr>
            <w:tcW w:w="2289" w:type="pct"/>
            <w:shd w:val="clear" w:color="auto" w:fill="17365D" w:themeFill="text2" w:themeFillShade="BF"/>
          </w:tcPr>
          <w:p w:rsidR="00993C14" w:rsidRPr="00254D03" w:rsidRDefault="00993C14" w:rsidP="00254D03">
            <w:pPr>
              <w:rPr>
                <w:b/>
                <w:color w:val="FFFFFF" w:themeColor="background1"/>
              </w:rPr>
            </w:pPr>
            <w:r w:rsidRPr="00254D03">
              <w:rPr>
                <w:b/>
                <w:color w:val="FFFFFF" w:themeColor="background1"/>
              </w:rPr>
              <w:t>Response</w:t>
            </w:r>
          </w:p>
        </w:tc>
      </w:tr>
      <w:tr w:rsidR="00993C14" w:rsidTr="008F61D4">
        <w:tc>
          <w:tcPr>
            <w:tcW w:w="1326" w:type="pct"/>
            <w:shd w:val="clear" w:color="auto" w:fill="D9D9D9" w:themeFill="background1" w:themeFillShade="D9"/>
          </w:tcPr>
          <w:p w:rsidR="00E953EB" w:rsidRDefault="002D5D31" w:rsidP="00254D03">
            <w:pPr>
              <w:rPr>
                <w:b/>
                <w:sz w:val="20"/>
                <w:szCs w:val="20"/>
              </w:rPr>
            </w:pPr>
            <w:r>
              <w:rPr>
                <w:b/>
                <w:sz w:val="20"/>
                <w:szCs w:val="20"/>
              </w:rPr>
              <w:t xml:space="preserve">Enter </w:t>
            </w:r>
            <w:r w:rsidR="00E953EB">
              <w:rPr>
                <w:b/>
                <w:sz w:val="20"/>
                <w:szCs w:val="20"/>
              </w:rPr>
              <w:t>only Ben Id.</w:t>
            </w:r>
          </w:p>
          <w:p w:rsidR="00993C14" w:rsidRPr="00993C14" w:rsidRDefault="00993C14" w:rsidP="00254D03">
            <w:pPr>
              <w:rPr>
                <w:b/>
                <w:sz w:val="20"/>
                <w:szCs w:val="20"/>
              </w:rPr>
            </w:pPr>
            <w:r w:rsidRPr="00993C14">
              <w:rPr>
                <w:b/>
                <w:sz w:val="20"/>
                <w:szCs w:val="20"/>
              </w:rPr>
              <w:t xml:space="preserve">Date field value is null </w:t>
            </w:r>
          </w:p>
        </w:tc>
        <w:tc>
          <w:tcPr>
            <w:tcW w:w="1385" w:type="pct"/>
            <w:shd w:val="clear" w:color="auto" w:fill="D9D9D9" w:themeFill="background1" w:themeFillShade="D9"/>
          </w:tcPr>
          <w:p w:rsidR="00993C14" w:rsidRPr="00254D03" w:rsidRDefault="00993C14" w:rsidP="00254D03">
            <w:pPr>
              <w:rPr>
                <w:sz w:val="18"/>
                <w:szCs w:val="18"/>
              </w:rPr>
            </w:pPr>
            <w:r w:rsidRPr="00254D03">
              <w:rPr>
                <w:sz w:val="18"/>
                <w:szCs w:val="18"/>
              </w:rPr>
              <w:t xml:space="preserve">{  </w:t>
            </w:r>
          </w:p>
          <w:p w:rsidR="00993C14" w:rsidRPr="00254D03" w:rsidRDefault="00993C14" w:rsidP="00254D03">
            <w:pPr>
              <w:rPr>
                <w:sz w:val="18"/>
                <w:szCs w:val="18"/>
              </w:rPr>
            </w:pPr>
            <w:r w:rsidRPr="00254D03">
              <w:rPr>
                <w:sz w:val="18"/>
                <w:szCs w:val="18"/>
              </w:rPr>
              <w:t xml:space="preserve">   "Ben_Temp_Acc_Enq_Req":{  </w:t>
            </w:r>
          </w:p>
          <w:p w:rsidR="00993C14" w:rsidRPr="00254D03" w:rsidRDefault="00993C14" w:rsidP="00254D03">
            <w:pPr>
              <w:rPr>
                <w:sz w:val="18"/>
                <w:szCs w:val="18"/>
              </w:rPr>
            </w:pPr>
            <w:r w:rsidRPr="00254D03">
              <w:rPr>
                <w:sz w:val="18"/>
                <w:szCs w:val="18"/>
              </w:rPr>
              <w:t xml:space="preserve">      "Header":{  </w:t>
            </w:r>
          </w:p>
          <w:p w:rsidR="00993C14" w:rsidRPr="00254D03" w:rsidRDefault="00993C14" w:rsidP="00254D03">
            <w:pPr>
              <w:rPr>
                <w:sz w:val="18"/>
                <w:szCs w:val="18"/>
              </w:rPr>
            </w:pPr>
            <w:r>
              <w:rPr>
                <w:sz w:val="18"/>
                <w:szCs w:val="18"/>
              </w:rPr>
              <w:t xml:space="preserve">         "TranID":"152276816</w:t>
            </w:r>
            <w:r w:rsidRPr="00254D03">
              <w:rPr>
                <w:sz w:val="18"/>
                <w:szCs w:val="18"/>
              </w:rPr>
              <w:t>",</w:t>
            </w:r>
          </w:p>
          <w:p w:rsidR="00993C14" w:rsidRPr="00254D03" w:rsidRDefault="00993C14" w:rsidP="00254D03">
            <w:pPr>
              <w:rPr>
                <w:sz w:val="18"/>
                <w:szCs w:val="18"/>
              </w:rPr>
            </w:pPr>
            <w:r w:rsidRPr="00254D03">
              <w:rPr>
                <w:sz w:val="18"/>
                <w:szCs w:val="18"/>
              </w:rPr>
              <w:t xml:space="preserve">         "Corp_ID":"</w:t>
            </w:r>
            <w:r>
              <w:rPr>
                <w:sz w:val="18"/>
                <w:szCs w:val="18"/>
              </w:rPr>
              <w:t>CorpID</w:t>
            </w:r>
            <w:r w:rsidRPr="00254D03">
              <w:rPr>
                <w:sz w:val="18"/>
                <w:szCs w:val="18"/>
              </w:rPr>
              <w:t>",</w:t>
            </w:r>
          </w:p>
          <w:p w:rsidR="00993C14" w:rsidRPr="00254D03" w:rsidRDefault="00993C14" w:rsidP="00254D03">
            <w:pPr>
              <w:rPr>
                <w:sz w:val="18"/>
                <w:szCs w:val="18"/>
              </w:rPr>
            </w:pPr>
            <w:r w:rsidRPr="00254D03">
              <w:rPr>
                <w:sz w:val="18"/>
                <w:szCs w:val="18"/>
              </w:rPr>
              <w:t xml:space="preserve">         "Maker_ID":"",</w:t>
            </w:r>
          </w:p>
          <w:p w:rsidR="00993C14" w:rsidRPr="00254D03" w:rsidRDefault="00993C14" w:rsidP="00254D03">
            <w:pPr>
              <w:rPr>
                <w:sz w:val="18"/>
                <w:szCs w:val="18"/>
              </w:rPr>
            </w:pPr>
            <w:r w:rsidRPr="00254D03">
              <w:rPr>
                <w:sz w:val="18"/>
                <w:szCs w:val="18"/>
              </w:rPr>
              <w:t xml:space="preserve">         "Checker_ID":"",</w:t>
            </w:r>
          </w:p>
          <w:p w:rsidR="00993C14" w:rsidRPr="00254D03" w:rsidRDefault="00993C14" w:rsidP="00254D03">
            <w:pPr>
              <w:rPr>
                <w:sz w:val="18"/>
                <w:szCs w:val="18"/>
              </w:rPr>
            </w:pPr>
            <w:r w:rsidRPr="00254D03">
              <w:rPr>
                <w:sz w:val="18"/>
                <w:szCs w:val="18"/>
              </w:rPr>
              <w:t xml:space="preserve">         "Approver_ID":""</w:t>
            </w:r>
          </w:p>
          <w:p w:rsidR="00993C14" w:rsidRPr="00254D03" w:rsidRDefault="00993C14" w:rsidP="00254D03">
            <w:pPr>
              <w:rPr>
                <w:sz w:val="18"/>
                <w:szCs w:val="18"/>
              </w:rPr>
            </w:pPr>
            <w:r w:rsidRPr="00254D03">
              <w:rPr>
                <w:sz w:val="18"/>
                <w:szCs w:val="18"/>
              </w:rPr>
              <w:t xml:space="preserve">      },</w:t>
            </w:r>
          </w:p>
          <w:p w:rsidR="00993C14" w:rsidRPr="00254D03" w:rsidRDefault="00993C14" w:rsidP="00254D03">
            <w:pPr>
              <w:rPr>
                <w:sz w:val="18"/>
                <w:szCs w:val="18"/>
              </w:rPr>
            </w:pPr>
            <w:r w:rsidRPr="00254D03">
              <w:rPr>
                <w:sz w:val="18"/>
                <w:szCs w:val="18"/>
              </w:rPr>
              <w:t xml:space="preserve">      "Body":{  </w:t>
            </w:r>
          </w:p>
          <w:p w:rsidR="00993C14" w:rsidRPr="00254D03" w:rsidRDefault="00993C14" w:rsidP="00254D03">
            <w:pPr>
              <w:rPr>
                <w:sz w:val="18"/>
                <w:szCs w:val="18"/>
              </w:rPr>
            </w:pPr>
            <w:r w:rsidRPr="00254D03">
              <w:rPr>
                <w:sz w:val="18"/>
                <w:szCs w:val="18"/>
              </w:rPr>
              <w:t xml:space="preserve">        </w:t>
            </w:r>
          </w:p>
          <w:p w:rsidR="00993C14" w:rsidRPr="00254D03" w:rsidRDefault="00993C14" w:rsidP="00254D03">
            <w:pPr>
              <w:rPr>
                <w:sz w:val="18"/>
                <w:szCs w:val="18"/>
              </w:rPr>
            </w:pPr>
            <w:r w:rsidRPr="00254D03">
              <w:rPr>
                <w:sz w:val="18"/>
                <w:szCs w:val="18"/>
              </w:rPr>
              <w:t xml:space="preserve">         "Ben_ID":"</w:t>
            </w:r>
            <w:r>
              <w:rPr>
                <w:sz w:val="18"/>
                <w:szCs w:val="18"/>
              </w:rPr>
              <w:t xml:space="preserve"> BEN</w:t>
            </w:r>
            <w:r w:rsidRPr="006B4B11">
              <w:rPr>
                <w:sz w:val="18"/>
                <w:szCs w:val="18"/>
              </w:rPr>
              <w:t>NODAL250340</w:t>
            </w:r>
            <w:r w:rsidRPr="00254D03">
              <w:rPr>
                <w:sz w:val="18"/>
                <w:szCs w:val="18"/>
              </w:rPr>
              <w:t>",</w:t>
            </w:r>
          </w:p>
          <w:p w:rsidR="00993C14" w:rsidRPr="00254D03" w:rsidRDefault="00993C14" w:rsidP="00254D03">
            <w:pPr>
              <w:rPr>
                <w:sz w:val="18"/>
                <w:szCs w:val="18"/>
              </w:rPr>
            </w:pPr>
            <w:r w:rsidRPr="00254D03">
              <w:rPr>
                <w:sz w:val="18"/>
                <w:szCs w:val="18"/>
              </w:rPr>
              <w:t xml:space="preserve">         "Date":""</w:t>
            </w:r>
          </w:p>
          <w:p w:rsidR="00993C14" w:rsidRPr="00254D03" w:rsidRDefault="00993C14" w:rsidP="00254D03">
            <w:pPr>
              <w:rPr>
                <w:sz w:val="18"/>
                <w:szCs w:val="18"/>
              </w:rPr>
            </w:pPr>
            <w:r w:rsidRPr="00254D03">
              <w:rPr>
                <w:sz w:val="18"/>
                <w:szCs w:val="18"/>
              </w:rPr>
              <w:t xml:space="preserve">      },</w:t>
            </w:r>
          </w:p>
          <w:p w:rsidR="00993C14" w:rsidRPr="00254D03" w:rsidRDefault="00993C14" w:rsidP="00254D03">
            <w:pPr>
              <w:rPr>
                <w:sz w:val="18"/>
                <w:szCs w:val="18"/>
              </w:rPr>
            </w:pPr>
            <w:r w:rsidRPr="00254D03">
              <w:rPr>
                <w:sz w:val="18"/>
                <w:szCs w:val="18"/>
              </w:rPr>
              <w:t xml:space="preserve">      "Signature":{  </w:t>
            </w:r>
          </w:p>
          <w:p w:rsidR="00993C14" w:rsidRPr="00254D03" w:rsidRDefault="00993C14" w:rsidP="00254D03">
            <w:pPr>
              <w:rPr>
                <w:sz w:val="18"/>
                <w:szCs w:val="18"/>
              </w:rPr>
            </w:pPr>
            <w:r w:rsidRPr="00254D03">
              <w:rPr>
                <w:sz w:val="18"/>
                <w:szCs w:val="18"/>
              </w:rPr>
              <w:t xml:space="preserve">         "Signature":"Sign"</w:t>
            </w:r>
          </w:p>
          <w:p w:rsidR="00993C14" w:rsidRPr="00254D03" w:rsidRDefault="00993C14" w:rsidP="00254D03">
            <w:pPr>
              <w:rPr>
                <w:sz w:val="18"/>
                <w:szCs w:val="18"/>
              </w:rPr>
            </w:pPr>
            <w:r w:rsidRPr="00254D03">
              <w:rPr>
                <w:sz w:val="18"/>
                <w:szCs w:val="18"/>
              </w:rPr>
              <w:t xml:space="preserve">      }</w:t>
            </w:r>
          </w:p>
          <w:p w:rsidR="00993C14" w:rsidRPr="00254D03" w:rsidRDefault="00993C14" w:rsidP="00254D03">
            <w:pPr>
              <w:rPr>
                <w:sz w:val="18"/>
                <w:szCs w:val="18"/>
              </w:rPr>
            </w:pPr>
            <w:r w:rsidRPr="00254D03">
              <w:rPr>
                <w:sz w:val="18"/>
                <w:szCs w:val="18"/>
              </w:rPr>
              <w:t xml:space="preserve">   }</w:t>
            </w:r>
          </w:p>
          <w:p w:rsidR="00993C14" w:rsidRDefault="00993C14" w:rsidP="00254D03">
            <w:r w:rsidRPr="00254D03">
              <w:rPr>
                <w:sz w:val="18"/>
                <w:szCs w:val="18"/>
              </w:rPr>
              <w:t>}</w:t>
            </w:r>
          </w:p>
        </w:tc>
        <w:tc>
          <w:tcPr>
            <w:tcW w:w="2289" w:type="pct"/>
            <w:shd w:val="clear" w:color="auto" w:fill="D9D9D9" w:themeFill="background1" w:themeFillShade="D9"/>
          </w:tcPr>
          <w:p w:rsidR="00993C14" w:rsidRPr="006B4B11" w:rsidRDefault="00993C14" w:rsidP="006B4B11">
            <w:pPr>
              <w:rPr>
                <w:sz w:val="18"/>
                <w:szCs w:val="18"/>
              </w:rPr>
            </w:pPr>
            <w:r w:rsidRPr="006B4B11">
              <w:rPr>
                <w:sz w:val="18"/>
                <w:szCs w:val="18"/>
              </w:rPr>
              <w:t>{"Ben_Temp_Acc_Enq_Res": {</w:t>
            </w:r>
          </w:p>
          <w:p w:rsidR="00993C14" w:rsidRPr="006B4B11" w:rsidRDefault="00993C14" w:rsidP="006B4B11">
            <w:pPr>
              <w:rPr>
                <w:sz w:val="18"/>
                <w:szCs w:val="18"/>
              </w:rPr>
            </w:pPr>
            <w:r w:rsidRPr="006B4B11">
              <w:rPr>
                <w:sz w:val="18"/>
                <w:szCs w:val="18"/>
              </w:rPr>
              <w:t xml:space="preserve">   "Header":    {</w:t>
            </w:r>
          </w:p>
          <w:p w:rsidR="00993C14" w:rsidRPr="006B4B11" w:rsidRDefault="00993C14" w:rsidP="006B4B11">
            <w:pPr>
              <w:rPr>
                <w:sz w:val="18"/>
                <w:szCs w:val="18"/>
              </w:rPr>
            </w:pPr>
            <w:r w:rsidRPr="006B4B11">
              <w:rPr>
                <w:sz w:val="18"/>
                <w:szCs w:val="18"/>
              </w:rPr>
              <w:t xml:space="preserve">      "TranID": "</w:t>
            </w:r>
            <w:r>
              <w:rPr>
                <w:sz w:val="18"/>
                <w:szCs w:val="18"/>
              </w:rPr>
              <w:t>152276816</w:t>
            </w:r>
            <w:r w:rsidRPr="006B4B11">
              <w:rPr>
                <w:sz w:val="18"/>
                <w:szCs w:val="18"/>
              </w:rPr>
              <w:t>",</w:t>
            </w:r>
          </w:p>
          <w:p w:rsidR="00993C14" w:rsidRPr="006B4B11" w:rsidRDefault="00993C14" w:rsidP="006B4B11">
            <w:pPr>
              <w:rPr>
                <w:sz w:val="18"/>
                <w:szCs w:val="18"/>
              </w:rPr>
            </w:pPr>
            <w:r w:rsidRPr="006B4B11">
              <w:rPr>
                <w:sz w:val="18"/>
                <w:szCs w:val="18"/>
              </w:rPr>
              <w:t xml:space="preserve">      "Corp_ID": "</w:t>
            </w:r>
            <w:r>
              <w:rPr>
                <w:sz w:val="18"/>
                <w:szCs w:val="18"/>
              </w:rPr>
              <w:t xml:space="preserve"> CorpID</w:t>
            </w:r>
            <w:r w:rsidRPr="006B4B11">
              <w:rPr>
                <w:sz w:val="18"/>
                <w:szCs w:val="18"/>
              </w:rPr>
              <w:t xml:space="preserve"> ",</w:t>
            </w:r>
          </w:p>
          <w:p w:rsidR="00993C14" w:rsidRPr="006B4B11" w:rsidRDefault="00993C14" w:rsidP="006B4B11">
            <w:pPr>
              <w:rPr>
                <w:sz w:val="18"/>
                <w:szCs w:val="18"/>
              </w:rPr>
            </w:pPr>
            <w:r w:rsidRPr="006B4B11">
              <w:rPr>
                <w:sz w:val="18"/>
                <w:szCs w:val="18"/>
              </w:rPr>
              <w:t xml:space="preserve">      "Maker_ID": "",</w:t>
            </w:r>
          </w:p>
          <w:p w:rsidR="00993C14" w:rsidRPr="006B4B11" w:rsidRDefault="00993C14" w:rsidP="006B4B11">
            <w:pPr>
              <w:rPr>
                <w:sz w:val="18"/>
                <w:szCs w:val="18"/>
              </w:rPr>
            </w:pPr>
            <w:r w:rsidRPr="006B4B11">
              <w:rPr>
                <w:sz w:val="18"/>
                <w:szCs w:val="18"/>
              </w:rPr>
              <w:t xml:space="preserve">      "Checker_ID": "",</w:t>
            </w:r>
          </w:p>
          <w:p w:rsidR="00993C14" w:rsidRPr="006B4B11" w:rsidRDefault="00993C14" w:rsidP="006B4B11">
            <w:pPr>
              <w:rPr>
                <w:sz w:val="18"/>
                <w:szCs w:val="18"/>
              </w:rPr>
            </w:pPr>
            <w:r w:rsidRPr="006B4B11">
              <w:rPr>
                <w:sz w:val="18"/>
                <w:szCs w:val="18"/>
              </w:rPr>
              <w:t xml:space="preserve">      "Approver_ID":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"Body":    {</w:t>
            </w:r>
          </w:p>
          <w:p w:rsidR="00993C14" w:rsidRPr="006B4B11" w:rsidRDefault="00993C14" w:rsidP="006B4B11">
            <w:pPr>
              <w:rPr>
                <w:sz w:val="18"/>
                <w:szCs w:val="18"/>
              </w:rPr>
            </w:pPr>
            <w:r w:rsidRPr="006B4B11">
              <w:rPr>
                <w:sz w:val="18"/>
                <w:szCs w:val="18"/>
              </w:rPr>
              <w:t xml:space="preserve">      "Status": "Success",</w:t>
            </w:r>
          </w:p>
          <w:p w:rsidR="00993C14" w:rsidRPr="006B4B11" w:rsidRDefault="00993C14" w:rsidP="006B4B11">
            <w:pPr>
              <w:rPr>
                <w:sz w:val="18"/>
                <w:szCs w:val="18"/>
              </w:rPr>
            </w:pPr>
            <w:r>
              <w:rPr>
                <w:sz w:val="18"/>
                <w:szCs w:val="18"/>
              </w:rPr>
              <w:t xml:space="preserve">      "EnqTxn_Time": "2018</w:t>
            </w:r>
            <w:r w:rsidRPr="006B4B11">
              <w:rPr>
                <w:sz w:val="18"/>
                <w:szCs w:val="18"/>
              </w:rPr>
              <w:t>-04-05 11:52:27.514917",</w:t>
            </w:r>
          </w:p>
          <w:p w:rsidR="00993C14" w:rsidRPr="006B4B11" w:rsidRDefault="00993C14" w:rsidP="006B4B11">
            <w:pPr>
              <w:rPr>
                <w:sz w:val="18"/>
                <w:szCs w:val="18"/>
              </w:rPr>
            </w:pPr>
            <w:r w:rsidRPr="006B4B11">
              <w:rPr>
                <w:sz w:val="18"/>
                <w:szCs w:val="18"/>
              </w:rPr>
              <w:t xml:space="preserve">      "Details": [      {</w:t>
            </w:r>
          </w:p>
          <w:p w:rsidR="00993C14" w:rsidRPr="006B4B11" w:rsidRDefault="00993C14" w:rsidP="006B4B11">
            <w:pPr>
              <w:rPr>
                <w:sz w:val="18"/>
                <w:szCs w:val="18"/>
              </w:rPr>
            </w:pPr>
            <w:r>
              <w:rPr>
                <w:sz w:val="18"/>
                <w:szCs w:val="18"/>
              </w:rPr>
              <w:t xml:space="preserve">         "BEN_ID": "BEN</w:t>
            </w:r>
            <w:r w:rsidRPr="006B4B11">
              <w:rPr>
                <w:sz w:val="18"/>
                <w:szCs w:val="18"/>
              </w:rPr>
              <w:t>NODAL250340",</w:t>
            </w:r>
          </w:p>
          <w:p w:rsidR="00993C14" w:rsidRPr="006B4B11" w:rsidRDefault="00993C14" w:rsidP="006B4B11">
            <w:pPr>
              <w:rPr>
                <w:sz w:val="18"/>
                <w:szCs w:val="18"/>
              </w:rPr>
            </w:pPr>
            <w:r w:rsidRPr="006B4B11">
              <w:rPr>
                <w:sz w:val="18"/>
                <w:szCs w:val="18"/>
              </w:rPr>
              <w:t xml:space="preserve">         "BEN_IFSC": "CBIN0R10001",</w:t>
            </w:r>
          </w:p>
          <w:p w:rsidR="00993C14" w:rsidRPr="006B4B11" w:rsidRDefault="00993C14" w:rsidP="006B4B11">
            <w:pPr>
              <w:rPr>
                <w:sz w:val="18"/>
                <w:szCs w:val="18"/>
              </w:rPr>
            </w:pPr>
            <w:r w:rsidRPr="006B4B11">
              <w:rPr>
                <w:sz w:val="18"/>
                <w:szCs w:val="18"/>
              </w:rPr>
              <w:t xml:space="preserve">         "BEN_NAME": "Akash T",</w:t>
            </w:r>
          </w:p>
          <w:p w:rsidR="00993C14" w:rsidRPr="006B4B11" w:rsidRDefault="00993C14" w:rsidP="006B4B11">
            <w:pPr>
              <w:rPr>
                <w:sz w:val="18"/>
                <w:szCs w:val="18"/>
              </w:rPr>
            </w:pPr>
            <w:r w:rsidRPr="006B4B11">
              <w:rPr>
                <w:sz w:val="18"/>
                <w:szCs w:val="18"/>
              </w:rPr>
              <w:t xml:space="preserve">         "BEN_DOB": "2017-04-30",</w:t>
            </w:r>
          </w:p>
          <w:p w:rsidR="00993C14" w:rsidRPr="006B4B11" w:rsidRDefault="00993C14" w:rsidP="006B4B11">
            <w:pPr>
              <w:rPr>
                <w:sz w:val="18"/>
                <w:szCs w:val="18"/>
              </w:rPr>
            </w:pPr>
            <w:r w:rsidRPr="006B4B11">
              <w:rPr>
                <w:sz w:val="18"/>
                <w:szCs w:val="18"/>
              </w:rPr>
              <w:t xml:space="preserve">  </w:t>
            </w:r>
            <w:r>
              <w:rPr>
                <w:sz w:val="18"/>
                <w:szCs w:val="18"/>
              </w:rPr>
              <w:t xml:space="preserve">       "BEN_ACCNO": "501042</w:t>
            </w:r>
            <w:r w:rsidRPr="006B4B11">
              <w:rPr>
                <w:sz w:val="18"/>
                <w:szCs w:val="18"/>
              </w:rPr>
              <w:t>034",</w:t>
            </w:r>
          </w:p>
          <w:p w:rsidR="00993C14" w:rsidRPr="006B4B11" w:rsidRDefault="00993C14" w:rsidP="006B4B11">
            <w:pPr>
              <w:rPr>
                <w:sz w:val="18"/>
                <w:szCs w:val="18"/>
              </w:rPr>
            </w:pPr>
            <w:r w:rsidRPr="006B4B11">
              <w:rPr>
                <w:sz w:val="18"/>
                <w:szCs w:val="18"/>
              </w:rPr>
              <w:t xml:space="preserve">         "BEN_ACCSTATUS": "D",</w:t>
            </w:r>
          </w:p>
          <w:p w:rsidR="00993C14" w:rsidRPr="006B4B11" w:rsidRDefault="00993C14" w:rsidP="006B4B11">
            <w:pPr>
              <w:rPr>
                <w:sz w:val="18"/>
                <w:szCs w:val="18"/>
              </w:rPr>
            </w:pPr>
            <w:r w:rsidRPr="006B4B11">
              <w:rPr>
                <w:sz w:val="18"/>
                <w:szCs w:val="18"/>
              </w:rPr>
              <w:t xml:space="preserve">         "BEN_BANKNAME": "RblBank-Mumbai",</w:t>
            </w:r>
          </w:p>
          <w:p w:rsidR="00993C14" w:rsidRPr="006B4B11" w:rsidRDefault="00993C14" w:rsidP="006B4B11">
            <w:pPr>
              <w:rPr>
                <w:sz w:val="18"/>
                <w:szCs w:val="18"/>
              </w:rPr>
            </w:pPr>
            <w:r w:rsidRPr="006B4B11">
              <w:rPr>
                <w:sz w:val="18"/>
                <w:szCs w:val="18"/>
              </w:rPr>
              <w:t xml:space="preserve">         "BEN_BANKCODE": "176",</w:t>
            </w:r>
          </w:p>
          <w:p w:rsidR="00993C14" w:rsidRPr="006B4B11" w:rsidRDefault="00993C14" w:rsidP="006B4B11">
            <w:pPr>
              <w:rPr>
                <w:sz w:val="18"/>
                <w:szCs w:val="18"/>
              </w:rPr>
            </w:pPr>
            <w:r w:rsidRPr="006B4B11">
              <w:rPr>
                <w:sz w:val="18"/>
                <w:szCs w:val="18"/>
              </w:rPr>
              <w:t xml:space="preserve">         "BEN_BRANCHCODE": "0075",</w:t>
            </w:r>
          </w:p>
          <w:p w:rsidR="00993C14" w:rsidRPr="006B4B11" w:rsidRDefault="00993C14" w:rsidP="006B4B11">
            <w:pPr>
              <w:rPr>
                <w:sz w:val="18"/>
                <w:szCs w:val="18"/>
              </w:rPr>
            </w:pPr>
            <w:r w:rsidRPr="006B4B11">
              <w:rPr>
                <w:sz w:val="18"/>
                <w:szCs w:val="18"/>
              </w:rPr>
              <w:t xml:space="preserve">         "BEN_ADDRESS": "A/P-Mumbai,Goregaon West.Techniplex",</w:t>
            </w:r>
          </w:p>
          <w:p w:rsidR="00993C14" w:rsidRPr="006B4B11" w:rsidRDefault="00993C14" w:rsidP="006B4B11">
            <w:pPr>
              <w:rPr>
                <w:sz w:val="18"/>
                <w:szCs w:val="18"/>
              </w:rPr>
            </w:pPr>
            <w:r w:rsidRPr="006B4B11">
              <w:rPr>
                <w:sz w:val="18"/>
                <w:szCs w:val="18"/>
              </w:rPr>
              <w:t xml:space="preserve">         "BEN_STATE": "Daman and Diu",</w:t>
            </w:r>
          </w:p>
          <w:p w:rsidR="00993C14" w:rsidRPr="006B4B11" w:rsidRDefault="00993C14" w:rsidP="006B4B11">
            <w:pPr>
              <w:rPr>
                <w:sz w:val="18"/>
                <w:szCs w:val="18"/>
              </w:rPr>
            </w:pPr>
            <w:r w:rsidRPr="006B4B11">
              <w:rPr>
                <w:sz w:val="18"/>
                <w:szCs w:val="18"/>
              </w:rPr>
              <w:t xml:space="preserve">         "BEN_CITY": "Daman",</w:t>
            </w:r>
          </w:p>
          <w:p w:rsidR="00993C14" w:rsidRPr="006B4B11" w:rsidRDefault="00993C14" w:rsidP="006B4B11">
            <w:pPr>
              <w:rPr>
                <w:sz w:val="18"/>
                <w:szCs w:val="18"/>
              </w:rPr>
            </w:pPr>
            <w:r w:rsidRPr="006B4B11">
              <w:rPr>
                <w:sz w:val="18"/>
                <w:szCs w:val="18"/>
              </w:rPr>
              <w:t xml:space="preserve">         "BEN_PINCD": "416310",</w:t>
            </w:r>
          </w:p>
          <w:p w:rsidR="00993C14" w:rsidRPr="006B4B11" w:rsidRDefault="00993C14" w:rsidP="006B4B11">
            <w:pPr>
              <w:rPr>
                <w:sz w:val="18"/>
                <w:szCs w:val="18"/>
              </w:rPr>
            </w:pPr>
            <w:r w:rsidRPr="006B4B11">
              <w:rPr>
                <w:sz w:val="18"/>
                <w:szCs w:val="18"/>
              </w:rPr>
              <w:t xml:space="preserve">         "BEN_TYPE": "Sole Proprietor",</w:t>
            </w:r>
          </w:p>
          <w:p w:rsidR="00993C14" w:rsidRPr="006B4B11" w:rsidRDefault="00993C14" w:rsidP="006B4B11">
            <w:pPr>
              <w:rPr>
                <w:sz w:val="18"/>
                <w:szCs w:val="18"/>
              </w:rPr>
            </w:pPr>
            <w:r>
              <w:rPr>
                <w:sz w:val="18"/>
                <w:szCs w:val="18"/>
              </w:rPr>
              <w:lastRenderedPageBreak/>
              <w:t xml:space="preserve">         "BEN_MOBILE": 9810</w:t>
            </w:r>
            <w:r w:rsidRPr="006B4B11">
              <w:rPr>
                <w:sz w:val="18"/>
                <w:szCs w:val="18"/>
              </w:rPr>
              <w:t>100100,</w:t>
            </w:r>
          </w:p>
          <w:p w:rsidR="00993C14" w:rsidRPr="006B4B11" w:rsidRDefault="00993C14" w:rsidP="006B4B11">
            <w:pPr>
              <w:rPr>
                <w:sz w:val="18"/>
                <w:szCs w:val="18"/>
              </w:rPr>
            </w:pPr>
            <w:r w:rsidRPr="006B4B11">
              <w:rPr>
                <w:sz w:val="18"/>
                <w:szCs w:val="18"/>
              </w:rPr>
              <w:t xml:space="preserve">         "BEN_EMAIL": "</w:t>
            </w:r>
            <w:r>
              <w:rPr>
                <w:sz w:val="18"/>
                <w:szCs w:val="18"/>
              </w:rPr>
              <w:t>abc</w:t>
            </w:r>
            <w:r w:rsidRPr="006B4B11">
              <w:rPr>
                <w:sz w:val="18"/>
                <w:szCs w:val="18"/>
              </w:rPr>
              <w:t>@rblbank.com",</w:t>
            </w:r>
          </w:p>
          <w:p w:rsidR="00993C14" w:rsidRPr="006B4B11" w:rsidRDefault="00993C14" w:rsidP="006B4B11">
            <w:pPr>
              <w:rPr>
                <w:sz w:val="18"/>
                <w:szCs w:val="18"/>
              </w:rPr>
            </w:pPr>
            <w:r w:rsidRPr="006B4B11">
              <w:rPr>
                <w:sz w:val="18"/>
                <w:szCs w:val="18"/>
              </w:rPr>
              <w:t xml:space="preserve">         "ISSUE_BRANCHCD": "0070",</w:t>
            </w:r>
          </w:p>
          <w:p w:rsidR="00993C14" w:rsidRPr="006B4B11" w:rsidRDefault="00993C14" w:rsidP="006B4B11">
            <w:pPr>
              <w:rPr>
                <w:sz w:val="18"/>
                <w:szCs w:val="18"/>
              </w:rPr>
            </w:pPr>
            <w:r w:rsidRPr="006B4B11">
              <w:rPr>
                <w:sz w:val="18"/>
                <w:szCs w:val="18"/>
              </w:rPr>
              <w:t xml:space="preserve">         "BEN_TRNPARTICULARS": "Nodal Ben account",</w:t>
            </w:r>
          </w:p>
          <w:p w:rsidR="00993C14" w:rsidRPr="006B4B11" w:rsidRDefault="00993C14" w:rsidP="006B4B11">
            <w:pPr>
              <w:rPr>
                <w:sz w:val="18"/>
                <w:szCs w:val="18"/>
              </w:rPr>
            </w:pPr>
            <w:r w:rsidRPr="006B4B11">
              <w:rPr>
                <w:sz w:val="18"/>
                <w:szCs w:val="18"/>
              </w:rPr>
              <w:t xml:space="preserve">         "BEN_PRTTRNREMARKS": "Nodal Ben account",</w:t>
            </w:r>
          </w:p>
          <w:p w:rsidR="00993C14" w:rsidRPr="006B4B11" w:rsidRDefault="00993C14" w:rsidP="006B4B11">
            <w:pPr>
              <w:rPr>
                <w:sz w:val="18"/>
                <w:szCs w:val="18"/>
              </w:rPr>
            </w:pPr>
            <w:r w:rsidRPr="006B4B11">
              <w:rPr>
                <w:sz w:val="18"/>
                <w:szCs w:val="18"/>
              </w:rPr>
              <w:t xml:space="preserve">         "SELLER_ID": "03",</w:t>
            </w:r>
          </w:p>
          <w:p w:rsidR="00993C14" w:rsidRPr="006B4B11" w:rsidRDefault="00993C14" w:rsidP="006B4B11">
            <w:pPr>
              <w:rPr>
                <w:sz w:val="18"/>
                <w:szCs w:val="18"/>
              </w:rPr>
            </w:pPr>
            <w:r w:rsidRPr="006B4B11">
              <w:rPr>
                <w:sz w:val="18"/>
                <w:szCs w:val="18"/>
              </w:rPr>
              <w:t xml:space="preserve">         "BEN_PAN": "BMFAA2271A",</w:t>
            </w:r>
          </w:p>
          <w:p w:rsidR="00993C14" w:rsidRPr="006B4B11" w:rsidRDefault="00993C14" w:rsidP="006B4B11">
            <w:pPr>
              <w:rPr>
                <w:sz w:val="18"/>
                <w:szCs w:val="18"/>
              </w:rPr>
            </w:pPr>
            <w:r w:rsidRPr="006B4B11">
              <w:rPr>
                <w:sz w:val="18"/>
                <w:szCs w:val="18"/>
              </w:rPr>
              <w:t xml:space="preserve">         "BEN_UID": 777777777711,</w:t>
            </w:r>
          </w:p>
          <w:p w:rsidR="00993C14" w:rsidRPr="006B4B11" w:rsidRDefault="00993C14" w:rsidP="006B4B11">
            <w:pPr>
              <w:rPr>
                <w:sz w:val="18"/>
                <w:szCs w:val="18"/>
              </w:rPr>
            </w:pPr>
            <w:r w:rsidRPr="006B4B11">
              <w:rPr>
                <w:sz w:val="18"/>
                <w:szCs w:val="18"/>
              </w:rPr>
              <w:t xml:space="preserve">         "BEN_STTLMNTTRMS": "",</w:t>
            </w:r>
          </w:p>
          <w:p w:rsidR="00993C14" w:rsidRPr="006B4B11" w:rsidRDefault="00993C14" w:rsidP="006B4B11">
            <w:pPr>
              <w:rPr>
                <w:sz w:val="18"/>
                <w:szCs w:val="18"/>
              </w:rPr>
            </w:pPr>
            <w:r w:rsidRPr="006B4B11">
              <w:rPr>
                <w:sz w:val="18"/>
                <w:szCs w:val="18"/>
              </w:rPr>
              <w:t xml:space="preserve">         "BEN_COMMRCIALTRMS": "",</w:t>
            </w:r>
          </w:p>
          <w:p w:rsidR="00993C14" w:rsidRPr="006B4B11" w:rsidRDefault="00993C14" w:rsidP="006B4B11">
            <w:pPr>
              <w:rPr>
                <w:sz w:val="18"/>
                <w:szCs w:val="18"/>
              </w:rPr>
            </w:pPr>
            <w:r w:rsidRPr="006B4B11">
              <w:rPr>
                <w:sz w:val="18"/>
                <w:szCs w:val="18"/>
              </w:rPr>
              <w:t xml:space="preserve">         "NEFT":          {</w:t>
            </w:r>
          </w:p>
          <w:p w:rsidR="00993C14" w:rsidRPr="006B4B11" w:rsidRDefault="00993C14" w:rsidP="006B4B11">
            <w:pPr>
              <w:rPr>
                <w:sz w:val="18"/>
                <w:szCs w:val="18"/>
              </w:rPr>
            </w:pPr>
            <w:r w:rsidRPr="006B4B11">
              <w:rPr>
                <w:sz w:val="18"/>
                <w:szCs w:val="18"/>
              </w:rPr>
              <w:t xml:space="preserve">            "YN": "Y",</w:t>
            </w:r>
          </w:p>
          <w:p w:rsidR="00993C14" w:rsidRPr="006B4B11" w:rsidRDefault="00993C14" w:rsidP="006B4B11">
            <w:pPr>
              <w:rPr>
                <w:sz w:val="18"/>
                <w:szCs w:val="18"/>
              </w:rPr>
            </w:pPr>
            <w:r w:rsidRPr="006B4B11">
              <w:rPr>
                <w:sz w:val="18"/>
                <w:szCs w:val="18"/>
              </w:rPr>
              <w:t xml:space="preserve">            "Limit":             [</w:t>
            </w:r>
          </w:p>
          <w:p w:rsidR="00993C14" w:rsidRPr="006B4B11" w:rsidRDefault="00993C14" w:rsidP="006B4B11">
            <w:pPr>
              <w:rPr>
                <w:sz w:val="18"/>
                <w:szCs w:val="18"/>
              </w:rPr>
            </w:pPr>
            <w:r w:rsidRPr="006B4B11">
              <w:rPr>
                <w:sz w:val="18"/>
                <w:szCs w:val="18"/>
              </w:rPr>
              <w:t xml:space="preserve">               {"DAILY": 9},</w:t>
            </w:r>
          </w:p>
          <w:p w:rsidR="00993C14" w:rsidRPr="006B4B11" w:rsidRDefault="00993C14" w:rsidP="006B4B11">
            <w:pPr>
              <w:rPr>
                <w:sz w:val="18"/>
                <w:szCs w:val="18"/>
              </w:rPr>
            </w:pPr>
            <w:r w:rsidRPr="006B4B11">
              <w:rPr>
                <w:sz w:val="18"/>
                <w:szCs w:val="18"/>
              </w:rPr>
              <w:t xml:space="preserve">               {"WEEKLY": 99},</w:t>
            </w:r>
          </w:p>
          <w:p w:rsidR="00993C14" w:rsidRPr="006B4B11" w:rsidRDefault="00993C14" w:rsidP="006B4B11">
            <w:pPr>
              <w:rPr>
                <w:sz w:val="18"/>
                <w:szCs w:val="18"/>
              </w:rPr>
            </w:pPr>
            <w:r w:rsidRPr="006B4B11">
              <w:rPr>
                <w:sz w:val="18"/>
                <w:szCs w:val="18"/>
              </w:rPr>
              <w:t xml:space="preserve">               {"MONTHLY": 999}</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"RTGS":          {</w:t>
            </w:r>
          </w:p>
          <w:p w:rsidR="00993C14" w:rsidRPr="006B4B11" w:rsidRDefault="00993C14" w:rsidP="006B4B11">
            <w:pPr>
              <w:rPr>
                <w:sz w:val="18"/>
                <w:szCs w:val="18"/>
              </w:rPr>
            </w:pPr>
            <w:r w:rsidRPr="006B4B11">
              <w:rPr>
                <w:sz w:val="18"/>
                <w:szCs w:val="18"/>
              </w:rPr>
              <w:t xml:space="preserve">            "YN": "Y",</w:t>
            </w:r>
          </w:p>
          <w:p w:rsidR="00993C14" w:rsidRPr="006B4B11" w:rsidRDefault="00993C14" w:rsidP="006B4B11">
            <w:pPr>
              <w:rPr>
                <w:sz w:val="18"/>
                <w:szCs w:val="18"/>
              </w:rPr>
            </w:pPr>
            <w:r w:rsidRPr="006B4B11">
              <w:rPr>
                <w:sz w:val="18"/>
                <w:szCs w:val="18"/>
              </w:rPr>
              <w:t xml:space="preserve">            "Limit":             [</w:t>
            </w:r>
          </w:p>
          <w:p w:rsidR="00993C14" w:rsidRPr="006B4B11" w:rsidRDefault="00993C14" w:rsidP="006B4B11">
            <w:pPr>
              <w:rPr>
                <w:sz w:val="18"/>
                <w:szCs w:val="18"/>
              </w:rPr>
            </w:pPr>
            <w:r w:rsidRPr="006B4B11">
              <w:rPr>
                <w:sz w:val="18"/>
                <w:szCs w:val="18"/>
              </w:rPr>
              <w:t xml:space="preserve">               {"DAILY": 111},</w:t>
            </w:r>
          </w:p>
          <w:p w:rsidR="00993C14" w:rsidRPr="006B4B11" w:rsidRDefault="00993C14" w:rsidP="006B4B11">
            <w:pPr>
              <w:rPr>
                <w:sz w:val="18"/>
                <w:szCs w:val="18"/>
              </w:rPr>
            </w:pPr>
            <w:r w:rsidRPr="006B4B11">
              <w:rPr>
                <w:sz w:val="18"/>
                <w:szCs w:val="18"/>
              </w:rPr>
              <w:t xml:space="preserve">               {"WEEKLY": 1111},</w:t>
            </w:r>
          </w:p>
          <w:p w:rsidR="00993C14" w:rsidRPr="006B4B11" w:rsidRDefault="00993C14" w:rsidP="006B4B11">
            <w:pPr>
              <w:rPr>
                <w:sz w:val="18"/>
                <w:szCs w:val="18"/>
              </w:rPr>
            </w:pPr>
            <w:r w:rsidRPr="006B4B11">
              <w:rPr>
                <w:sz w:val="18"/>
                <w:szCs w:val="18"/>
              </w:rPr>
              <w:t xml:space="preserve">               {"MONTHLY": 11111}</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"DD":          {</w:t>
            </w:r>
          </w:p>
          <w:p w:rsidR="00993C14" w:rsidRPr="006B4B11" w:rsidRDefault="00993C14" w:rsidP="006B4B11">
            <w:pPr>
              <w:rPr>
                <w:sz w:val="18"/>
                <w:szCs w:val="18"/>
              </w:rPr>
            </w:pPr>
            <w:r w:rsidRPr="006B4B11">
              <w:rPr>
                <w:sz w:val="18"/>
                <w:szCs w:val="18"/>
              </w:rPr>
              <w:t xml:space="preserve">            "YN": "Y",</w:t>
            </w:r>
          </w:p>
          <w:p w:rsidR="00993C14" w:rsidRPr="006B4B11" w:rsidRDefault="00993C14" w:rsidP="006B4B11">
            <w:pPr>
              <w:rPr>
                <w:sz w:val="18"/>
                <w:szCs w:val="18"/>
              </w:rPr>
            </w:pPr>
            <w:r w:rsidRPr="006B4B11">
              <w:rPr>
                <w:sz w:val="18"/>
                <w:szCs w:val="18"/>
              </w:rPr>
              <w:t xml:space="preserve">            "Limit":             [</w:t>
            </w:r>
          </w:p>
          <w:p w:rsidR="00993C14" w:rsidRPr="006B4B11" w:rsidRDefault="00993C14" w:rsidP="006B4B11">
            <w:pPr>
              <w:rPr>
                <w:sz w:val="18"/>
                <w:szCs w:val="18"/>
              </w:rPr>
            </w:pPr>
            <w:r w:rsidRPr="006B4B11">
              <w:rPr>
                <w:sz w:val="18"/>
                <w:szCs w:val="18"/>
              </w:rPr>
              <w:t xml:space="preserve">               {"DAILY": 0},</w:t>
            </w:r>
          </w:p>
          <w:p w:rsidR="00993C14" w:rsidRPr="006B4B11" w:rsidRDefault="00993C14" w:rsidP="006B4B11">
            <w:pPr>
              <w:rPr>
                <w:sz w:val="18"/>
                <w:szCs w:val="18"/>
              </w:rPr>
            </w:pPr>
            <w:r w:rsidRPr="006B4B11">
              <w:rPr>
                <w:sz w:val="18"/>
                <w:szCs w:val="18"/>
              </w:rPr>
              <w:t xml:space="preserve">               {"WEEKLY": 0},</w:t>
            </w:r>
          </w:p>
          <w:p w:rsidR="00993C14" w:rsidRPr="006B4B11" w:rsidRDefault="00993C14" w:rsidP="006B4B11">
            <w:pPr>
              <w:rPr>
                <w:sz w:val="18"/>
                <w:szCs w:val="18"/>
              </w:rPr>
            </w:pPr>
            <w:r w:rsidRPr="006B4B11">
              <w:rPr>
                <w:sz w:val="18"/>
                <w:szCs w:val="18"/>
              </w:rPr>
              <w:t xml:space="preserve">               {"MONTHLY": 0}</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"FT":          {</w:t>
            </w:r>
          </w:p>
          <w:p w:rsidR="00993C14" w:rsidRPr="006B4B11" w:rsidRDefault="00993C14" w:rsidP="006B4B11">
            <w:pPr>
              <w:rPr>
                <w:sz w:val="18"/>
                <w:szCs w:val="18"/>
              </w:rPr>
            </w:pPr>
            <w:r w:rsidRPr="006B4B11">
              <w:rPr>
                <w:sz w:val="18"/>
                <w:szCs w:val="18"/>
              </w:rPr>
              <w:t xml:space="preserve">            "YN": "Y",</w:t>
            </w:r>
          </w:p>
          <w:p w:rsidR="00993C14" w:rsidRPr="006B4B11" w:rsidRDefault="00993C14" w:rsidP="006B4B11">
            <w:pPr>
              <w:rPr>
                <w:sz w:val="18"/>
                <w:szCs w:val="18"/>
              </w:rPr>
            </w:pPr>
            <w:r w:rsidRPr="006B4B11">
              <w:rPr>
                <w:sz w:val="18"/>
                <w:szCs w:val="18"/>
              </w:rPr>
              <w:t xml:space="preserve">            "Limit":             [</w:t>
            </w:r>
          </w:p>
          <w:p w:rsidR="00993C14" w:rsidRPr="006B4B11" w:rsidRDefault="00993C14" w:rsidP="006B4B11">
            <w:pPr>
              <w:rPr>
                <w:sz w:val="18"/>
                <w:szCs w:val="18"/>
              </w:rPr>
            </w:pPr>
            <w:r w:rsidRPr="006B4B11">
              <w:rPr>
                <w:sz w:val="18"/>
                <w:szCs w:val="18"/>
              </w:rPr>
              <w:t xml:space="preserve">               {"DAILY": 111},</w:t>
            </w:r>
          </w:p>
          <w:p w:rsidR="00993C14" w:rsidRPr="006B4B11" w:rsidRDefault="00993C14" w:rsidP="006B4B11">
            <w:pPr>
              <w:rPr>
                <w:sz w:val="18"/>
                <w:szCs w:val="18"/>
              </w:rPr>
            </w:pPr>
            <w:r w:rsidRPr="006B4B11">
              <w:rPr>
                <w:sz w:val="18"/>
                <w:szCs w:val="18"/>
              </w:rPr>
              <w:t xml:space="preserve">               {"WEEKLY": 1111},</w:t>
            </w:r>
          </w:p>
          <w:p w:rsidR="00993C14" w:rsidRPr="006B4B11" w:rsidRDefault="00993C14" w:rsidP="006B4B11">
            <w:pPr>
              <w:rPr>
                <w:sz w:val="18"/>
                <w:szCs w:val="18"/>
              </w:rPr>
            </w:pPr>
            <w:r w:rsidRPr="006B4B11">
              <w:rPr>
                <w:sz w:val="18"/>
                <w:szCs w:val="18"/>
              </w:rPr>
              <w:t xml:space="preserve">               {"MONTHLY": 11111}</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"IMPS":          {</w:t>
            </w:r>
          </w:p>
          <w:p w:rsidR="00993C14" w:rsidRPr="006B4B11" w:rsidRDefault="00993C14" w:rsidP="006B4B11">
            <w:pPr>
              <w:rPr>
                <w:sz w:val="18"/>
                <w:szCs w:val="18"/>
              </w:rPr>
            </w:pPr>
            <w:r w:rsidRPr="006B4B11">
              <w:rPr>
                <w:sz w:val="18"/>
                <w:szCs w:val="18"/>
              </w:rPr>
              <w:t xml:space="preserve">            "YN": "Y",</w:t>
            </w:r>
          </w:p>
          <w:p w:rsidR="00993C14" w:rsidRPr="006B4B11" w:rsidRDefault="00993C14" w:rsidP="006B4B11">
            <w:pPr>
              <w:rPr>
                <w:sz w:val="18"/>
                <w:szCs w:val="18"/>
              </w:rPr>
            </w:pPr>
            <w:r w:rsidRPr="006B4B11">
              <w:rPr>
                <w:sz w:val="18"/>
                <w:szCs w:val="18"/>
              </w:rPr>
              <w:t xml:space="preserve">            "Limit":             [</w:t>
            </w:r>
          </w:p>
          <w:p w:rsidR="00993C14" w:rsidRPr="006B4B11" w:rsidRDefault="00993C14" w:rsidP="006B4B11">
            <w:pPr>
              <w:rPr>
                <w:sz w:val="18"/>
                <w:szCs w:val="18"/>
              </w:rPr>
            </w:pPr>
            <w:r w:rsidRPr="006B4B11">
              <w:rPr>
                <w:sz w:val="18"/>
                <w:szCs w:val="18"/>
              </w:rPr>
              <w:t xml:space="preserve">               {"DAILY": 101},</w:t>
            </w:r>
          </w:p>
          <w:p w:rsidR="00993C14" w:rsidRPr="006B4B11" w:rsidRDefault="00993C14" w:rsidP="006B4B11">
            <w:pPr>
              <w:rPr>
                <w:sz w:val="18"/>
                <w:szCs w:val="18"/>
              </w:rPr>
            </w:pPr>
            <w:r w:rsidRPr="006B4B11">
              <w:rPr>
                <w:sz w:val="18"/>
                <w:szCs w:val="18"/>
              </w:rPr>
              <w:t xml:space="preserve">               {"WEEKLY": 10011},</w:t>
            </w:r>
          </w:p>
          <w:p w:rsidR="00993C14" w:rsidRPr="006B4B11" w:rsidRDefault="00993C14" w:rsidP="006B4B11">
            <w:pPr>
              <w:rPr>
                <w:sz w:val="18"/>
                <w:szCs w:val="18"/>
              </w:rPr>
            </w:pPr>
            <w:r w:rsidRPr="006B4B11">
              <w:rPr>
                <w:sz w:val="18"/>
                <w:szCs w:val="18"/>
              </w:rPr>
              <w:t xml:space="preserve">               {"MONTHLY": 1100111}</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Pr>
                <w:sz w:val="18"/>
                <w:szCs w:val="18"/>
              </w:rPr>
              <w:t xml:space="preserve">         "TXNTIME": "2016</w:t>
            </w:r>
            <w:r w:rsidRPr="006B4B11">
              <w:rPr>
                <w:sz w:val="18"/>
                <w:szCs w:val="18"/>
              </w:rPr>
              <w:t>-04-05 11:51:43.728889",</w:t>
            </w:r>
          </w:p>
          <w:p w:rsidR="00993C14" w:rsidRPr="006B4B11" w:rsidRDefault="00993C14" w:rsidP="006B4B11">
            <w:pPr>
              <w:rPr>
                <w:sz w:val="18"/>
                <w:szCs w:val="18"/>
              </w:rPr>
            </w:pPr>
            <w:r w:rsidRPr="006B4B11">
              <w:rPr>
                <w:sz w:val="18"/>
                <w:szCs w:val="18"/>
              </w:rPr>
              <w:t xml:space="preserve">         "NODAL_FLAG": "No",</w:t>
            </w:r>
          </w:p>
          <w:p w:rsidR="00993C14" w:rsidRPr="006B4B11" w:rsidRDefault="00993C14" w:rsidP="006B4B11">
            <w:pPr>
              <w:rPr>
                <w:sz w:val="18"/>
                <w:szCs w:val="18"/>
              </w:rPr>
            </w:pPr>
            <w:r w:rsidRPr="006B4B11">
              <w:rPr>
                <w:sz w:val="18"/>
                <w:szCs w:val="18"/>
              </w:rPr>
              <w:t xml:space="preserve">         "APP_REJ_STATUS": "Pending",</w:t>
            </w:r>
          </w:p>
          <w:p w:rsidR="00993C14" w:rsidRPr="006B4B11" w:rsidRDefault="00993C14" w:rsidP="006B4B11">
            <w:pPr>
              <w:rPr>
                <w:sz w:val="18"/>
                <w:szCs w:val="18"/>
              </w:rPr>
            </w:pPr>
            <w:r w:rsidRPr="006B4B11">
              <w:rPr>
                <w:sz w:val="18"/>
                <w:szCs w:val="18"/>
              </w:rPr>
              <w:t xml:space="preserve">         "APP_REJ_REMARKS": "",</w:t>
            </w:r>
          </w:p>
          <w:p w:rsidR="00993C14" w:rsidRPr="006B4B11" w:rsidRDefault="00993C14" w:rsidP="006B4B11">
            <w:pPr>
              <w:rPr>
                <w:sz w:val="18"/>
                <w:szCs w:val="18"/>
              </w:rPr>
            </w:pPr>
            <w:r w:rsidRPr="006B4B11">
              <w:rPr>
                <w:sz w:val="18"/>
                <w:szCs w:val="18"/>
              </w:rPr>
              <w:t xml:space="preserve">         "CHKR_REMARKS": "",</w:t>
            </w:r>
          </w:p>
          <w:p w:rsidR="00993C14" w:rsidRPr="006B4B11" w:rsidRDefault="00993C14" w:rsidP="006B4B11">
            <w:pPr>
              <w:rPr>
                <w:sz w:val="18"/>
                <w:szCs w:val="18"/>
              </w:rPr>
            </w:pPr>
            <w:r w:rsidRPr="006B4B11">
              <w:rPr>
                <w:sz w:val="18"/>
                <w:szCs w:val="18"/>
              </w:rPr>
              <w:t xml:space="preserve">         "KYC_Document":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"KYC_Doc_Id": "Creating6",</w:t>
            </w:r>
          </w:p>
          <w:p w:rsidR="00993C14" w:rsidRPr="006B4B11" w:rsidRDefault="00993C14" w:rsidP="006B4B11">
            <w:pPr>
              <w:rPr>
                <w:sz w:val="18"/>
                <w:szCs w:val="18"/>
              </w:rPr>
            </w:pPr>
            <w:r w:rsidRPr="006B4B11">
              <w:rPr>
                <w:sz w:val="18"/>
                <w:szCs w:val="18"/>
              </w:rPr>
              <w:t xml:space="preserve">               "KYC_Doc_Name": "License issued by Registering Authority",</w:t>
            </w:r>
          </w:p>
          <w:p w:rsidR="00993C14" w:rsidRPr="006B4B11" w:rsidRDefault="00993C14" w:rsidP="006B4B11">
            <w:pPr>
              <w:rPr>
                <w:sz w:val="18"/>
                <w:szCs w:val="18"/>
              </w:rPr>
            </w:pPr>
            <w:r w:rsidRPr="006B4B11">
              <w:rPr>
                <w:sz w:val="18"/>
                <w:szCs w:val="18"/>
              </w:rPr>
              <w:t xml:space="preserve">               "KYC_Doc_Type": "POI",</w:t>
            </w:r>
          </w:p>
          <w:p w:rsidR="00993C14" w:rsidRPr="006B4B11" w:rsidRDefault="00993C14" w:rsidP="006B4B11">
            <w:pPr>
              <w:rPr>
                <w:sz w:val="18"/>
                <w:szCs w:val="18"/>
              </w:rPr>
            </w:pPr>
            <w:r w:rsidRPr="006B4B11">
              <w:rPr>
                <w:sz w:val="18"/>
                <w:szCs w:val="18"/>
              </w:rPr>
              <w:t xml:space="preserve">      </w:t>
            </w:r>
            <w:r w:rsidR="00F51D08">
              <w:rPr>
                <w:sz w:val="18"/>
                <w:szCs w:val="18"/>
              </w:rPr>
              <w:t xml:space="preserve">         "KYC_Doc_Content": "</w:t>
            </w:r>
            <w:r w:rsidRPr="006B4B11">
              <w:rPr>
                <w:sz w:val="18"/>
                <w:szCs w:val="18"/>
              </w:rPr>
              <w:t>",</w:t>
            </w:r>
          </w:p>
          <w:p w:rsidR="00993C14" w:rsidRPr="006B4B11" w:rsidRDefault="00993C14" w:rsidP="006B4B11">
            <w:pPr>
              <w:rPr>
                <w:sz w:val="18"/>
                <w:szCs w:val="18"/>
              </w:rPr>
            </w:pPr>
            <w:r w:rsidRPr="006B4B11">
              <w:rPr>
                <w:sz w:val="18"/>
                <w:szCs w:val="18"/>
              </w:rPr>
              <w:lastRenderedPageBreak/>
              <w:t xml:space="preserve">               "KYC_Doc_Format": "PDF"</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w:t>
            </w:r>
          </w:p>
          <w:p w:rsidR="00993C14" w:rsidRPr="006B4B11" w:rsidRDefault="00993C14" w:rsidP="006B4B11">
            <w:pPr>
              <w:rPr>
                <w:sz w:val="18"/>
                <w:szCs w:val="18"/>
              </w:rPr>
            </w:pPr>
            <w:r w:rsidRPr="006B4B11">
              <w:rPr>
                <w:sz w:val="18"/>
                <w:szCs w:val="18"/>
              </w:rPr>
              <w:t xml:space="preserve">   "Signature": {"Signature": "Sign"}</w:t>
            </w:r>
          </w:p>
          <w:p w:rsidR="00993C14" w:rsidRDefault="00993C14" w:rsidP="006B4B11">
            <w:r w:rsidRPr="006B4B11">
              <w:rPr>
                <w:sz w:val="18"/>
                <w:szCs w:val="18"/>
              </w:rPr>
              <w:t>}}</w:t>
            </w:r>
          </w:p>
        </w:tc>
      </w:tr>
    </w:tbl>
    <w:p w:rsidR="00254D03" w:rsidRPr="00254D03" w:rsidRDefault="00254D03" w:rsidP="00254D03"/>
    <w:p w:rsidR="006E2D01" w:rsidRDefault="006E2D01" w:rsidP="00845F67">
      <w:pPr>
        <w:pStyle w:val="Heading2"/>
        <w:rPr>
          <w:rFonts w:ascii="Times New Roman" w:hAnsi="Times New Roman" w:cs="Times New Roman"/>
          <w:sz w:val="20"/>
          <w:szCs w:val="20"/>
          <w:u w:val="single"/>
        </w:rPr>
      </w:pPr>
    </w:p>
    <w:p w:rsidR="00845F67" w:rsidRDefault="00845F67" w:rsidP="00845F67"/>
    <w:p w:rsidR="00845F67" w:rsidRPr="00845F67" w:rsidRDefault="00845F67" w:rsidP="00845F67"/>
    <w:p w:rsidR="006E2D01" w:rsidRDefault="006E2D01" w:rsidP="0093524F">
      <w:pPr>
        <w:pStyle w:val="Heading2"/>
        <w:numPr>
          <w:ilvl w:val="1"/>
          <w:numId w:val="1"/>
        </w:numPr>
        <w:rPr>
          <w:rFonts w:ascii="Times New Roman" w:hAnsi="Times New Roman" w:cs="Times New Roman"/>
          <w:sz w:val="20"/>
          <w:szCs w:val="20"/>
          <w:u w:val="single"/>
        </w:rPr>
      </w:pPr>
    </w:p>
    <w:tbl>
      <w:tblPr>
        <w:tblStyle w:val="TableGrid"/>
        <w:tblW w:w="6643" w:type="pct"/>
        <w:tblInd w:w="-1452" w:type="dxa"/>
        <w:tblLook w:val="04A0" w:firstRow="1" w:lastRow="0" w:firstColumn="1" w:lastColumn="0" w:noHBand="0" w:noVBand="1"/>
      </w:tblPr>
      <w:tblGrid>
        <w:gridCol w:w="3121"/>
        <w:gridCol w:w="3259"/>
        <w:gridCol w:w="5386"/>
      </w:tblGrid>
      <w:tr w:rsidR="006E2D01" w:rsidTr="008F61D4">
        <w:tc>
          <w:tcPr>
            <w:tcW w:w="1326" w:type="pct"/>
            <w:shd w:val="clear" w:color="auto" w:fill="17365D" w:themeFill="text2" w:themeFillShade="BF"/>
          </w:tcPr>
          <w:p w:rsidR="006E2D01" w:rsidRPr="00254D03" w:rsidRDefault="006E2D01" w:rsidP="00054F44">
            <w:pPr>
              <w:rPr>
                <w:b/>
                <w:color w:val="FFFFFF" w:themeColor="background1"/>
              </w:rPr>
            </w:pPr>
          </w:p>
        </w:tc>
        <w:tc>
          <w:tcPr>
            <w:tcW w:w="1385" w:type="pct"/>
            <w:shd w:val="clear" w:color="auto" w:fill="17365D" w:themeFill="text2" w:themeFillShade="BF"/>
          </w:tcPr>
          <w:p w:rsidR="006E2D01" w:rsidRPr="00254D03" w:rsidRDefault="006E2D01" w:rsidP="00054F44">
            <w:pPr>
              <w:rPr>
                <w:b/>
                <w:color w:val="FFFFFF" w:themeColor="background1"/>
              </w:rPr>
            </w:pPr>
            <w:r w:rsidRPr="00254D03">
              <w:rPr>
                <w:b/>
                <w:color w:val="FFFFFF" w:themeColor="background1"/>
              </w:rPr>
              <w:t>Request</w:t>
            </w:r>
          </w:p>
        </w:tc>
        <w:tc>
          <w:tcPr>
            <w:tcW w:w="2289" w:type="pct"/>
            <w:shd w:val="clear" w:color="auto" w:fill="17365D" w:themeFill="text2" w:themeFillShade="BF"/>
          </w:tcPr>
          <w:p w:rsidR="006E2D01" w:rsidRPr="00254D03" w:rsidRDefault="006E2D01" w:rsidP="00054F44">
            <w:pPr>
              <w:rPr>
                <w:b/>
                <w:color w:val="FFFFFF" w:themeColor="background1"/>
              </w:rPr>
            </w:pPr>
            <w:r w:rsidRPr="00254D03">
              <w:rPr>
                <w:b/>
                <w:color w:val="FFFFFF" w:themeColor="background1"/>
              </w:rPr>
              <w:t>Response</w:t>
            </w:r>
          </w:p>
        </w:tc>
      </w:tr>
      <w:tr w:rsidR="006E2D01" w:rsidTr="008F61D4">
        <w:tc>
          <w:tcPr>
            <w:tcW w:w="1326" w:type="pct"/>
            <w:shd w:val="clear" w:color="auto" w:fill="D9D9D9" w:themeFill="background1" w:themeFillShade="D9"/>
          </w:tcPr>
          <w:p w:rsidR="006E2D01" w:rsidRPr="00993C14" w:rsidRDefault="006E2D01" w:rsidP="006E2D01">
            <w:pPr>
              <w:rPr>
                <w:b/>
                <w:sz w:val="20"/>
                <w:szCs w:val="20"/>
              </w:rPr>
            </w:pPr>
            <w:r>
              <w:rPr>
                <w:b/>
                <w:sz w:val="20"/>
                <w:szCs w:val="20"/>
              </w:rPr>
              <w:t xml:space="preserve">Enter </w:t>
            </w:r>
            <w:r w:rsidRPr="00993C14">
              <w:rPr>
                <w:b/>
                <w:sz w:val="20"/>
                <w:szCs w:val="20"/>
              </w:rPr>
              <w:t xml:space="preserve">Ben Id and Date </w:t>
            </w:r>
            <w:r>
              <w:rPr>
                <w:b/>
                <w:sz w:val="20"/>
                <w:szCs w:val="20"/>
              </w:rPr>
              <w:t xml:space="preserve">both </w:t>
            </w:r>
            <w:r w:rsidRPr="00993C14">
              <w:rPr>
                <w:b/>
                <w:sz w:val="20"/>
                <w:szCs w:val="20"/>
              </w:rPr>
              <w:t>field value</w:t>
            </w:r>
            <w:r>
              <w:rPr>
                <w:b/>
                <w:sz w:val="20"/>
                <w:szCs w:val="20"/>
              </w:rPr>
              <w:t>s</w:t>
            </w:r>
            <w:r w:rsidRPr="00993C14">
              <w:rPr>
                <w:b/>
                <w:sz w:val="20"/>
                <w:szCs w:val="20"/>
              </w:rPr>
              <w:t xml:space="preserve"> </w:t>
            </w:r>
          </w:p>
        </w:tc>
        <w:tc>
          <w:tcPr>
            <w:tcW w:w="1385" w:type="pct"/>
            <w:shd w:val="clear" w:color="auto" w:fill="D9D9D9" w:themeFill="background1" w:themeFillShade="D9"/>
          </w:tcPr>
          <w:p w:rsidR="006E2D01" w:rsidRPr="00254D03" w:rsidRDefault="006E2D01" w:rsidP="00054F44">
            <w:pPr>
              <w:rPr>
                <w:sz w:val="18"/>
                <w:szCs w:val="18"/>
              </w:rPr>
            </w:pPr>
            <w:r w:rsidRPr="00254D03">
              <w:rPr>
                <w:sz w:val="18"/>
                <w:szCs w:val="18"/>
              </w:rPr>
              <w:t xml:space="preserve">{  </w:t>
            </w:r>
          </w:p>
          <w:p w:rsidR="006E2D01" w:rsidRPr="00254D03" w:rsidRDefault="006E2D01" w:rsidP="00054F44">
            <w:pPr>
              <w:rPr>
                <w:sz w:val="18"/>
                <w:szCs w:val="18"/>
              </w:rPr>
            </w:pPr>
            <w:r w:rsidRPr="00254D03">
              <w:rPr>
                <w:sz w:val="18"/>
                <w:szCs w:val="18"/>
              </w:rPr>
              <w:t xml:space="preserve">   "Ben_Temp_Acc_Enq_Req":{  </w:t>
            </w:r>
          </w:p>
          <w:p w:rsidR="006E2D01" w:rsidRPr="00254D03" w:rsidRDefault="006E2D01" w:rsidP="00054F44">
            <w:pPr>
              <w:rPr>
                <w:sz w:val="18"/>
                <w:szCs w:val="18"/>
              </w:rPr>
            </w:pPr>
            <w:r w:rsidRPr="00254D03">
              <w:rPr>
                <w:sz w:val="18"/>
                <w:szCs w:val="18"/>
              </w:rPr>
              <w:t xml:space="preserve">      "Header":{  </w:t>
            </w:r>
          </w:p>
          <w:p w:rsidR="006E2D01" w:rsidRPr="00254D03" w:rsidRDefault="006E2D01" w:rsidP="00054F44">
            <w:pPr>
              <w:rPr>
                <w:sz w:val="18"/>
                <w:szCs w:val="18"/>
              </w:rPr>
            </w:pPr>
            <w:r>
              <w:rPr>
                <w:sz w:val="18"/>
                <w:szCs w:val="18"/>
              </w:rPr>
              <w:t xml:space="preserve">         "TranID":"152276816</w:t>
            </w:r>
            <w:r w:rsidRPr="00254D03">
              <w:rPr>
                <w:sz w:val="18"/>
                <w:szCs w:val="18"/>
              </w:rPr>
              <w:t>",</w:t>
            </w:r>
          </w:p>
          <w:p w:rsidR="006E2D01" w:rsidRPr="00254D03" w:rsidRDefault="006E2D01" w:rsidP="00054F44">
            <w:pPr>
              <w:rPr>
                <w:sz w:val="18"/>
                <w:szCs w:val="18"/>
              </w:rPr>
            </w:pPr>
            <w:r w:rsidRPr="00254D03">
              <w:rPr>
                <w:sz w:val="18"/>
                <w:szCs w:val="18"/>
              </w:rPr>
              <w:t xml:space="preserve">         "Corp_ID":"</w:t>
            </w:r>
            <w:r>
              <w:rPr>
                <w:sz w:val="18"/>
                <w:szCs w:val="18"/>
              </w:rPr>
              <w:t>CorpID</w:t>
            </w:r>
            <w:r w:rsidRPr="00254D03">
              <w:rPr>
                <w:sz w:val="18"/>
                <w:szCs w:val="18"/>
              </w:rPr>
              <w:t>",</w:t>
            </w:r>
          </w:p>
          <w:p w:rsidR="006E2D01" w:rsidRPr="00254D03" w:rsidRDefault="006E2D01" w:rsidP="00054F44">
            <w:pPr>
              <w:rPr>
                <w:sz w:val="18"/>
                <w:szCs w:val="18"/>
              </w:rPr>
            </w:pPr>
            <w:r w:rsidRPr="00254D03">
              <w:rPr>
                <w:sz w:val="18"/>
                <w:szCs w:val="18"/>
              </w:rPr>
              <w:t xml:space="preserve">         "Maker_ID":"",</w:t>
            </w:r>
          </w:p>
          <w:p w:rsidR="006E2D01" w:rsidRPr="00254D03" w:rsidRDefault="006E2D01" w:rsidP="00054F44">
            <w:pPr>
              <w:rPr>
                <w:sz w:val="18"/>
                <w:szCs w:val="18"/>
              </w:rPr>
            </w:pPr>
            <w:r w:rsidRPr="00254D03">
              <w:rPr>
                <w:sz w:val="18"/>
                <w:szCs w:val="18"/>
              </w:rPr>
              <w:t xml:space="preserve">         "Checker_ID":"",</w:t>
            </w:r>
          </w:p>
          <w:p w:rsidR="006E2D01" w:rsidRPr="00254D03" w:rsidRDefault="006E2D01" w:rsidP="00054F44">
            <w:pPr>
              <w:rPr>
                <w:sz w:val="18"/>
                <w:szCs w:val="18"/>
              </w:rPr>
            </w:pPr>
            <w:r w:rsidRPr="00254D03">
              <w:rPr>
                <w:sz w:val="18"/>
                <w:szCs w:val="18"/>
              </w:rPr>
              <w:t xml:space="preserve">         "Approver_ID":""</w:t>
            </w:r>
          </w:p>
          <w:p w:rsidR="006E2D01" w:rsidRPr="00254D03" w:rsidRDefault="006E2D01" w:rsidP="00054F44">
            <w:pPr>
              <w:rPr>
                <w:sz w:val="18"/>
                <w:szCs w:val="18"/>
              </w:rPr>
            </w:pPr>
            <w:r w:rsidRPr="00254D03">
              <w:rPr>
                <w:sz w:val="18"/>
                <w:szCs w:val="18"/>
              </w:rPr>
              <w:t xml:space="preserve">      },</w:t>
            </w:r>
          </w:p>
          <w:p w:rsidR="006E2D01" w:rsidRPr="00254D03" w:rsidRDefault="006E2D01" w:rsidP="00054F44">
            <w:pPr>
              <w:rPr>
                <w:sz w:val="18"/>
                <w:szCs w:val="18"/>
              </w:rPr>
            </w:pPr>
            <w:r w:rsidRPr="00254D03">
              <w:rPr>
                <w:sz w:val="18"/>
                <w:szCs w:val="18"/>
              </w:rPr>
              <w:t xml:space="preserve">      "Body":{  </w:t>
            </w:r>
          </w:p>
          <w:p w:rsidR="006E2D01" w:rsidRPr="00254D03" w:rsidRDefault="006E2D01" w:rsidP="00054F44">
            <w:pPr>
              <w:rPr>
                <w:sz w:val="18"/>
                <w:szCs w:val="18"/>
              </w:rPr>
            </w:pPr>
            <w:r w:rsidRPr="00254D03">
              <w:rPr>
                <w:sz w:val="18"/>
                <w:szCs w:val="18"/>
              </w:rPr>
              <w:t xml:space="preserve">        </w:t>
            </w:r>
          </w:p>
          <w:p w:rsidR="006E2D01" w:rsidRPr="00254D03" w:rsidRDefault="006E2D01" w:rsidP="00054F44">
            <w:pPr>
              <w:rPr>
                <w:sz w:val="18"/>
                <w:szCs w:val="18"/>
              </w:rPr>
            </w:pPr>
            <w:r w:rsidRPr="00254D03">
              <w:rPr>
                <w:sz w:val="18"/>
                <w:szCs w:val="18"/>
              </w:rPr>
              <w:t xml:space="preserve">         "Ben_ID":"</w:t>
            </w:r>
            <w:r>
              <w:rPr>
                <w:sz w:val="18"/>
                <w:szCs w:val="18"/>
              </w:rPr>
              <w:t xml:space="preserve"> BEN</w:t>
            </w:r>
            <w:r w:rsidRPr="006B4B11">
              <w:rPr>
                <w:sz w:val="18"/>
                <w:szCs w:val="18"/>
              </w:rPr>
              <w:t>NODAL250340</w:t>
            </w:r>
            <w:r w:rsidRPr="00254D03">
              <w:rPr>
                <w:sz w:val="18"/>
                <w:szCs w:val="18"/>
              </w:rPr>
              <w:t>",</w:t>
            </w:r>
          </w:p>
          <w:p w:rsidR="006E2D01" w:rsidRPr="00254D03" w:rsidRDefault="006E2D01" w:rsidP="00054F44">
            <w:pPr>
              <w:rPr>
                <w:sz w:val="18"/>
                <w:szCs w:val="18"/>
              </w:rPr>
            </w:pPr>
            <w:r w:rsidRPr="00254D03">
              <w:rPr>
                <w:sz w:val="18"/>
                <w:szCs w:val="18"/>
              </w:rPr>
              <w:t xml:space="preserve">         "Date":"</w:t>
            </w:r>
            <w:r w:rsidR="00EB274D">
              <w:rPr>
                <w:sz w:val="18"/>
                <w:szCs w:val="18"/>
              </w:rPr>
              <w:t>05-MAR-16</w:t>
            </w:r>
            <w:r w:rsidRPr="00254D03">
              <w:rPr>
                <w:sz w:val="18"/>
                <w:szCs w:val="18"/>
              </w:rPr>
              <w:t>"</w:t>
            </w:r>
          </w:p>
          <w:p w:rsidR="006E2D01" w:rsidRPr="00254D03" w:rsidRDefault="006E2D01" w:rsidP="00054F44">
            <w:pPr>
              <w:rPr>
                <w:sz w:val="18"/>
                <w:szCs w:val="18"/>
              </w:rPr>
            </w:pPr>
            <w:r w:rsidRPr="00254D03">
              <w:rPr>
                <w:sz w:val="18"/>
                <w:szCs w:val="18"/>
              </w:rPr>
              <w:t xml:space="preserve">      },</w:t>
            </w:r>
          </w:p>
          <w:p w:rsidR="006E2D01" w:rsidRPr="00254D03" w:rsidRDefault="006E2D01" w:rsidP="00054F44">
            <w:pPr>
              <w:rPr>
                <w:sz w:val="18"/>
                <w:szCs w:val="18"/>
              </w:rPr>
            </w:pPr>
            <w:r w:rsidRPr="00254D03">
              <w:rPr>
                <w:sz w:val="18"/>
                <w:szCs w:val="18"/>
              </w:rPr>
              <w:t xml:space="preserve">      "Signature":{  </w:t>
            </w:r>
          </w:p>
          <w:p w:rsidR="006E2D01" w:rsidRPr="00254D03" w:rsidRDefault="006E2D01" w:rsidP="00054F44">
            <w:pPr>
              <w:rPr>
                <w:sz w:val="18"/>
                <w:szCs w:val="18"/>
              </w:rPr>
            </w:pPr>
            <w:r w:rsidRPr="00254D03">
              <w:rPr>
                <w:sz w:val="18"/>
                <w:szCs w:val="18"/>
              </w:rPr>
              <w:t xml:space="preserve">         "Signature":"Sign"</w:t>
            </w:r>
          </w:p>
          <w:p w:rsidR="006E2D01" w:rsidRPr="00254D03" w:rsidRDefault="006E2D01" w:rsidP="00054F44">
            <w:pPr>
              <w:rPr>
                <w:sz w:val="18"/>
                <w:szCs w:val="18"/>
              </w:rPr>
            </w:pPr>
            <w:r w:rsidRPr="00254D03">
              <w:rPr>
                <w:sz w:val="18"/>
                <w:szCs w:val="18"/>
              </w:rPr>
              <w:t xml:space="preserve">      }</w:t>
            </w:r>
          </w:p>
          <w:p w:rsidR="006E2D01" w:rsidRPr="00254D03" w:rsidRDefault="006E2D01" w:rsidP="00054F44">
            <w:pPr>
              <w:rPr>
                <w:sz w:val="18"/>
                <w:szCs w:val="18"/>
              </w:rPr>
            </w:pPr>
            <w:r w:rsidRPr="00254D03">
              <w:rPr>
                <w:sz w:val="18"/>
                <w:szCs w:val="18"/>
              </w:rPr>
              <w:t xml:space="preserve">   }</w:t>
            </w:r>
          </w:p>
          <w:p w:rsidR="006E2D01" w:rsidRDefault="006E2D01" w:rsidP="00054F44">
            <w:r w:rsidRPr="00254D03">
              <w:rPr>
                <w:sz w:val="18"/>
                <w:szCs w:val="18"/>
              </w:rPr>
              <w:t>}</w:t>
            </w:r>
          </w:p>
        </w:tc>
        <w:tc>
          <w:tcPr>
            <w:tcW w:w="2289" w:type="pct"/>
            <w:shd w:val="clear" w:color="auto" w:fill="D9D9D9" w:themeFill="background1" w:themeFillShade="D9"/>
          </w:tcPr>
          <w:p w:rsidR="006E2D01" w:rsidRPr="006B4B11" w:rsidRDefault="006E2D01" w:rsidP="00054F44">
            <w:pPr>
              <w:rPr>
                <w:sz w:val="18"/>
                <w:szCs w:val="18"/>
              </w:rPr>
            </w:pPr>
            <w:r w:rsidRPr="006B4B11">
              <w:rPr>
                <w:sz w:val="18"/>
                <w:szCs w:val="18"/>
              </w:rPr>
              <w:t>{"Ben_Temp_Acc_Enq_Res": {</w:t>
            </w:r>
          </w:p>
          <w:p w:rsidR="006E2D01" w:rsidRPr="006B4B11" w:rsidRDefault="006E2D01" w:rsidP="00054F44">
            <w:pPr>
              <w:rPr>
                <w:sz w:val="18"/>
                <w:szCs w:val="18"/>
              </w:rPr>
            </w:pPr>
            <w:r w:rsidRPr="006B4B11">
              <w:rPr>
                <w:sz w:val="18"/>
                <w:szCs w:val="18"/>
              </w:rPr>
              <w:t xml:space="preserve">   "Header":    {</w:t>
            </w:r>
          </w:p>
          <w:p w:rsidR="006E2D01" w:rsidRPr="006B4B11" w:rsidRDefault="006E2D01" w:rsidP="00054F44">
            <w:pPr>
              <w:rPr>
                <w:sz w:val="18"/>
                <w:szCs w:val="18"/>
              </w:rPr>
            </w:pPr>
            <w:r w:rsidRPr="006B4B11">
              <w:rPr>
                <w:sz w:val="18"/>
                <w:szCs w:val="18"/>
              </w:rPr>
              <w:t xml:space="preserve">      "TranID": "</w:t>
            </w:r>
            <w:r>
              <w:rPr>
                <w:sz w:val="18"/>
                <w:szCs w:val="18"/>
              </w:rPr>
              <w:t>152276816</w:t>
            </w:r>
            <w:r w:rsidRPr="006B4B11">
              <w:rPr>
                <w:sz w:val="18"/>
                <w:szCs w:val="18"/>
              </w:rPr>
              <w:t>",</w:t>
            </w:r>
          </w:p>
          <w:p w:rsidR="006E2D01" w:rsidRPr="006B4B11" w:rsidRDefault="006E2D01" w:rsidP="00054F44">
            <w:pPr>
              <w:rPr>
                <w:sz w:val="18"/>
                <w:szCs w:val="18"/>
              </w:rPr>
            </w:pPr>
            <w:r w:rsidRPr="006B4B11">
              <w:rPr>
                <w:sz w:val="18"/>
                <w:szCs w:val="18"/>
              </w:rPr>
              <w:t xml:space="preserve">      "Corp_ID": "</w:t>
            </w:r>
            <w:r>
              <w:rPr>
                <w:sz w:val="18"/>
                <w:szCs w:val="18"/>
              </w:rPr>
              <w:t xml:space="preserve"> CorpID</w:t>
            </w:r>
            <w:r w:rsidRPr="006B4B11">
              <w:rPr>
                <w:sz w:val="18"/>
                <w:szCs w:val="18"/>
              </w:rPr>
              <w:t xml:space="preserve"> ",</w:t>
            </w:r>
          </w:p>
          <w:p w:rsidR="006E2D01" w:rsidRPr="006B4B11" w:rsidRDefault="006E2D01" w:rsidP="00054F44">
            <w:pPr>
              <w:rPr>
                <w:sz w:val="18"/>
                <w:szCs w:val="18"/>
              </w:rPr>
            </w:pPr>
            <w:r w:rsidRPr="006B4B11">
              <w:rPr>
                <w:sz w:val="18"/>
                <w:szCs w:val="18"/>
              </w:rPr>
              <w:t xml:space="preserve">      "Maker_ID": "",</w:t>
            </w:r>
          </w:p>
          <w:p w:rsidR="006E2D01" w:rsidRPr="006B4B11" w:rsidRDefault="006E2D01" w:rsidP="00054F44">
            <w:pPr>
              <w:rPr>
                <w:sz w:val="18"/>
                <w:szCs w:val="18"/>
              </w:rPr>
            </w:pPr>
            <w:r w:rsidRPr="006B4B11">
              <w:rPr>
                <w:sz w:val="18"/>
                <w:szCs w:val="18"/>
              </w:rPr>
              <w:t xml:space="preserve">      "Checker_ID": "",</w:t>
            </w:r>
          </w:p>
          <w:p w:rsidR="006E2D01" w:rsidRPr="006B4B11" w:rsidRDefault="006E2D01" w:rsidP="00054F44">
            <w:pPr>
              <w:rPr>
                <w:sz w:val="18"/>
                <w:szCs w:val="18"/>
              </w:rPr>
            </w:pPr>
            <w:r w:rsidRPr="006B4B11">
              <w:rPr>
                <w:sz w:val="18"/>
                <w:szCs w:val="18"/>
              </w:rPr>
              <w:t xml:space="preserve">      "Approver_ID":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"Body":    {</w:t>
            </w:r>
          </w:p>
          <w:p w:rsidR="006E2D01" w:rsidRPr="006B4B11" w:rsidRDefault="006E2D01" w:rsidP="00054F44">
            <w:pPr>
              <w:rPr>
                <w:sz w:val="18"/>
                <w:szCs w:val="18"/>
              </w:rPr>
            </w:pPr>
            <w:r w:rsidRPr="006B4B11">
              <w:rPr>
                <w:sz w:val="18"/>
                <w:szCs w:val="18"/>
              </w:rPr>
              <w:t xml:space="preserve">      "Status": "Success",</w:t>
            </w:r>
          </w:p>
          <w:p w:rsidR="006E2D01" w:rsidRPr="006B4B11" w:rsidRDefault="006E2D01" w:rsidP="00054F44">
            <w:pPr>
              <w:rPr>
                <w:sz w:val="18"/>
                <w:szCs w:val="18"/>
              </w:rPr>
            </w:pPr>
            <w:r>
              <w:rPr>
                <w:sz w:val="18"/>
                <w:szCs w:val="18"/>
              </w:rPr>
              <w:t xml:space="preserve">      "EnqTxn_Time": "2018</w:t>
            </w:r>
            <w:r w:rsidRPr="006B4B11">
              <w:rPr>
                <w:sz w:val="18"/>
                <w:szCs w:val="18"/>
              </w:rPr>
              <w:t>-04-05 11:52:27.514917",</w:t>
            </w:r>
          </w:p>
          <w:p w:rsidR="006E2D01" w:rsidRPr="006B4B11" w:rsidRDefault="006E2D01" w:rsidP="00054F44">
            <w:pPr>
              <w:rPr>
                <w:sz w:val="18"/>
                <w:szCs w:val="18"/>
              </w:rPr>
            </w:pPr>
            <w:r w:rsidRPr="006B4B11">
              <w:rPr>
                <w:sz w:val="18"/>
                <w:szCs w:val="18"/>
              </w:rPr>
              <w:t xml:space="preserve">      "Details": [      {</w:t>
            </w:r>
          </w:p>
          <w:p w:rsidR="006E2D01" w:rsidRPr="006B4B11" w:rsidRDefault="006E2D01" w:rsidP="00054F44">
            <w:pPr>
              <w:rPr>
                <w:sz w:val="18"/>
                <w:szCs w:val="18"/>
              </w:rPr>
            </w:pPr>
            <w:r>
              <w:rPr>
                <w:sz w:val="18"/>
                <w:szCs w:val="18"/>
              </w:rPr>
              <w:t xml:space="preserve">         "BEN_ID": "BEN</w:t>
            </w:r>
            <w:r w:rsidRPr="006B4B11">
              <w:rPr>
                <w:sz w:val="18"/>
                <w:szCs w:val="18"/>
              </w:rPr>
              <w:t>NODAL250340",</w:t>
            </w:r>
          </w:p>
          <w:p w:rsidR="006E2D01" w:rsidRPr="006B4B11" w:rsidRDefault="006E2D01" w:rsidP="00054F44">
            <w:pPr>
              <w:rPr>
                <w:sz w:val="18"/>
                <w:szCs w:val="18"/>
              </w:rPr>
            </w:pPr>
            <w:r w:rsidRPr="006B4B11">
              <w:rPr>
                <w:sz w:val="18"/>
                <w:szCs w:val="18"/>
              </w:rPr>
              <w:t xml:space="preserve">         "BEN_IFSC": "CBIN0R10001",</w:t>
            </w:r>
          </w:p>
          <w:p w:rsidR="006E2D01" w:rsidRPr="006B4B11" w:rsidRDefault="006E2D01" w:rsidP="00054F44">
            <w:pPr>
              <w:rPr>
                <w:sz w:val="18"/>
                <w:szCs w:val="18"/>
              </w:rPr>
            </w:pPr>
            <w:r w:rsidRPr="006B4B11">
              <w:rPr>
                <w:sz w:val="18"/>
                <w:szCs w:val="18"/>
              </w:rPr>
              <w:t xml:space="preserve">         "BEN_NAME": "Akash T",</w:t>
            </w:r>
          </w:p>
          <w:p w:rsidR="006E2D01" w:rsidRPr="006B4B11" w:rsidRDefault="006E2D01" w:rsidP="00054F44">
            <w:pPr>
              <w:rPr>
                <w:sz w:val="18"/>
                <w:szCs w:val="18"/>
              </w:rPr>
            </w:pPr>
            <w:r w:rsidRPr="006B4B11">
              <w:rPr>
                <w:sz w:val="18"/>
                <w:szCs w:val="18"/>
              </w:rPr>
              <w:t xml:space="preserve">         "BEN_DOB": "2017-04-30",</w:t>
            </w:r>
          </w:p>
          <w:p w:rsidR="006E2D01" w:rsidRPr="006B4B11" w:rsidRDefault="006E2D01" w:rsidP="00054F44">
            <w:pPr>
              <w:rPr>
                <w:sz w:val="18"/>
                <w:szCs w:val="18"/>
              </w:rPr>
            </w:pPr>
            <w:r w:rsidRPr="006B4B11">
              <w:rPr>
                <w:sz w:val="18"/>
                <w:szCs w:val="18"/>
              </w:rPr>
              <w:t xml:space="preserve">  </w:t>
            </w:r>
            <w:r>
              <w:rPr>
                <w:sz w:val="18"/>
                <w:szCs w:val="18"/>
              </w:rPr>
              <w:t xml:space="preserve">       "BEN_ACCNO": "501042</w:t>
            </w:r>
            <w:r w:rsidRPr="006B4B11">
              <w:rPr>
                <w:sz w:val="18"/>
                <w:szCs w:val="18"/>
              </w:rPr>
              <w:t>034",</w:t>
            </w:r>
          </w:p>
          <w:p w:rsidR="006E2D01" w:rsidRPr="006B4B11" w:rsidRDefault="006E2D01" w:rsidP="00054F44">
            <w:pPr>
              <w:rPr>
                <w:sz w:val="18"/>
                <w:szCs w:val="18"/>
              </w:rPr>
            </w:pPr>
            <w:r w:rsidRPr="006B4B11">
              <w:rPr>
                <w:sz w:val="18"/>
                <w:szCs w:val="18"/>
              </w:rPr>
              <w:t xml:space="preserve">         "BEN_ACCSTATUS": "D",</w:t>
            </w:r>
          </w:p>
          <w:p w:rsidR="006E2D01" w:rsidRPr="006B4B11" w:rsidRDefault="006E2D01" w:rsidP="00054F44">
            <w:pPr>
              <w:rPr>
                <w:sz w:val="18"/>
                <w:szCs w:val="18"/>
              </w:rPr>
            </w:pPr>
            <w:r w:rsidRPr="006B4B11">
              <w:rPr>
                <w:sz w:val="18"/>
                <w:szCs w:val="18"/>
              </w:rPr>
              <w:t xml:space="preserve">         "BEN_BANKNAME": "RblBank-Mumbai",</w:t>
            </w:r>
          </w:p>
          <w:p w:rsidR="006E2D01" w:rsidRPr="006B4B11" w:rsidRDefault="006E2D01" w:rsidP="00054F44">
            <w:pPr>
              <w:rPr>
                <w:sz w:val="18"/>
                <w:szCs w:val="18"/>
              </w:rPr>
            </w:pPr>
            <w:r w:rsidRPr="006B4B11">
              <w:rPr>
                <w:sz w:val="18"/>
                <w:szCs w:val="18"/>
              </w:rPr>
              <w:t xml:space="preserve">         "BEN_BANKCODE": "176",</w:t>
            </w:r>
          </w:p>
          <w:p w:rsidR="006E2D01" w:rsidRPr="006B4B11" w:rsidRDefault="006E2D01" w:rsidP="00054F44">
            <w:pPr>
              <w:rPr>
                <w:sz w:val="18"/>
                <w:szCs w:val="18"/>
              </w:rPr>
            </w:pPr>
            <w:r w:rsidRPr="006B4B11">
              <w:rPr>
                <w:sz w:val="18"/>
                <w:szCs w:val="18"/>
              </w:rPr>
              <w:t xml:space="preserve">         "BEN_BRANCHCODE": "0075",</w:t>
            </w:r>
          </w:p>
          <w:p w:rsidR="006E2D01" w:rsidRPr="006B4B11" w:rsidRDefault="006E2D01" w:rsidP="00054F44">
            <w:pPr>
              <w:rPr>
                <w:sz w:val="18"/>
                <w:szCs w:val="18"/>
              </w:rPr>
            </w:pPr>
            <w:r w:rsidRPr="006B4B11">
              <w:rPr>
                <w:sz w:val="18"/>
                <w:szCs w:val="18"/>
              </w:rPr>
              <w:t xml:space="preserve">         "BEN_ADDRESS": "A/P-Mumbai,Goregaon West.Techniplex",</w:t>
            </w:r>
          </w:p>
          <w:p w:rsidR="006E2D01" w:rsidRPr="006B4B11" w:rsidRDefault="006E2D01" w:rsidP="00054F44">
            <w:pPr>
              <w:rPr>
                <w:sz w:val="18"/>
                <w:szCs w:val="18"/>
              </w:rPr>
            </w:pPr>
            <w:r w:rsidRPr="006B4B11">
              <w:rPr>
                <w:sz w:val="18"/>
                <w:szCs w:val="18"/>
              </w:rPr>
              <w:t xml:space="preserve">         "BEN_STATE": "Daman and Diu",</w:t>
            </w:r>
          </w:p>
          <w:p w:rsidR="006E2D01" w:rsidRPr="006B4B11" w:rsidRDefault="006E2D01" w:rsidP="00054F44">
            <w:pPr>
              <w:rPr>
                <w:sz w:val="18"/>
                <w:szCs w:val="18"/>
              </w:rPr>
            </w:pPr>
            <w:r w:rsidRPr="006B4B11">
              <w:rPr>
                <w:sz w:val="18"/>
                <w:szCs w:val="18"/>
              </w:rPr>
              <w:t xml:space="preserve">         "BEN_CITY": "Daman",</w:t>
            </w:r>
          </w:p>
          <w:p w:rsidR="006E2D01" w:rsidRPr="006B4B11" w:rsidRDefault="006E2D01" w:rsidP="00054F44">
            <w:pPr>
              <w:rPr>
                <w:sz w:val="18"/>
                <w:szCs w:val="18"/>
              </w:rPr>
            </w:pPr>
            <w:r w:rsidRPr="006B4B11">
              <w:rPr>
                <w:sz w:val="18"/>
                <w:szCs w:val="18"/>
              </w:rPr>
              <w:t xml:space="preserve">         "BEN_PINCD": "416310",</w:t>
            </w:r>
          </w:p>
          <w:p w:rsidR="006E2D01" w:rsidRPr="006B4B11" w:rsidRDefault="006E2D01" w:rsidP="00054F44">
            <w:pPr>
              <w:rPr>
                <w:sz w:val="18"/>
                <w:szCs w:val="18"/>
              </w:rPr>
            </w:pPr>
            <w:r w:rsidRPr="006B4B11">
              <w:rPr>
                <w:sz w:val="18"/>
                <w:szCs w:val="18"/>
              </w:rPr>
              <w:t xml:space="preserve">         "BEN_TYPE": "Sole Proprietor",</w:t>
            </w:r>
          </w:p>
          <w:p w:rsidR="006E2D01" w:rsidRPr="006B4B11" w:rsidRDefault="006E2D01" w:rsidP="00054F44">
            <w:pPr>
              <w:rPr>
                <w:sz w:val="18"/>
                <w:szCs w:val="18"/>
              </w:rPr>
            </w:pPr>
            <w:r>
              <w:rPr>
                <w:sz w:val="18"/>
                <w:szCs w:val="18"/>
              </w:rPr>
              <w:t xml:space="preserve">         "BEN_MOBILE": 9810</w:t>
            </w:r>
            <w:r w:rsidRPr="006B4B11">
              <w:rPr>
                <w:sz w:val="18"/>
                <w:szCs w:val="18"/>
              </w:rPr>
              <w:t>100100,</w:t>
            </w:r>
          </w:p>
          <w:p w:rsidR="006E2D01" w:rsidRPr="006B4B11" w:rsidRDefault="006E2D01" w:rsidP="00054F44">
            <w:pPr>
              <w:rPr>
                <w:sz w:val="18"/>
                <w:szCs w:val="18"/>
              </w:rPr>
            </w:pPr>
            <w:r w:rsidRPr="006B4B11">
              <w:rPr>
                <w:sz w:val="18"/>
                <w:szCs w:val="18"/>
              </w:rPr>
              <w:t xml:space="preserve">         "BEN_EMAIL": "</w:t>
            </w:r>
            <w:r>
              <w:rPr>
                <w:sz w:val="18"/>
                <w:szCs w:val="18"/>
              </w:rPr>
              <w:t>abc</w:t>
            </w:r>
            <w:r w:rsidRPr="006B4B11">
              <w:rPr>
                <w:sz w:val="18"/>
                <w:szCs w:val="18"/>
              </w:rPr>
              <w:t>@rblbank.com",</w:t>
            </w:r>
          </w:p>
          <w:p w:rsidR="006E2D01" w:rsidRPr="006B4B11" w:rsidRDefault="006E2D01" w:rsidP="00054F44">
            <w:pPr>
              <w:rPr>
                <w:sz w:val="18"/>
                <w:szCs w:val="18"/>
              </w:rPr>
            </w:pPr>
            <w:r w:rsidRPr="006B4B11">
              <w:rPr>
                <w:sz w:val="18"/>
                <w:szCs w:val="18"/>
              </w:rPr>
              <w:t xml:space="preserve">         "ISSUE_BRANCHCD": "0070",</w:t>
            </w:r>
          </w:p>
          <w:p w:rsidR="006E2D01" w:rsidRPr="006B4B11" w:rsidRDefault="006E2D01" w:rsidP="00054F44">
            <w:pPr>
              <w:rPr>
                <w:sz w:val="18"/>
                <w:szCs w:val="18"/>
              </w:rPr>
            </w:pPr>
            <w:r w:rsidRPr="006B4B11">
              <w:rPr>
                <w:sz w:val="18"/>
                <w:szCs w:val="18"/>
              </w:rPr>
              <w:t xml:space="preserve">         "BEN_TRNPARTICULARS": "Nodal Ben account",</w:t>
            </w:r>
          </w:p>
          <w:p w:rsidR="006E2D01" w:rsidRPr="006B4B11" w:rsidRDefault="006E2D01" w:rsidP="00054F44">
            <w:pPr>
              <w:rPr>
                <w:sz w:val="18"/>
                <w:szCs w:val="18"/>
              </w:rPr>
            </w:pPr>
            <w:r w:rsidRPr="006B4B11">
              <w:rPr>
                <w:sz w:val="18"/>
                <w:szCs w:val="18"/>
              </w:rPr>
              <w:t xml:space="preserve">         "BEN_PRTTRNREMARKS": "Nodal Ben account",</w:t>
            </w:r>
          </w:p>
          <w:p w:rsidR="006E2D01" w:rsidRPr="006B4B11" w:rsidRDefault="006E2D01" w:rsidP="00054F44">
            <w:pPr>
              <w:rPr>
                <w:sz w:val="18"/>
                <w:szCs w:val="18"/>
              </w:rPr>
            </w:pPr>
            <w:r w:rsidRPr="006B4B11">
              <w:rPr>
                <w:sz w:val="18"/>
                <w:szCs w:val="18"/>
              </w:rPr>
              <w:t xml:space="preserve">         "SELLER_ID": "03",</w:t>
            </w:r>
          </w:p>
          <w:p w:rsidR="006E2D01" w:rsidRPr="006B4B11" w:rsidRDefault="006E2D01" w:rsidP="00054F44">
            <w:pPr>
              <w:rPr>
                <w:sz w:val="18"/>
                <w:szCs w:val="18"/>
              </w:rPr>
            </w:pPr>
            <w:r w:rsidRPr="006B4B11">
              <w:rPr>
                <w:sz w:val="18"/>
                <w:szCs w:val="18"/>
              </w:rPr>
              <w:t xml:space="preserve">         "BEN_PAN": "BMFAA2271A",</w:t>
            </w:r>
          </w:p>
          <w:p w:rsidR="006E2D01" w:rsidRPr="006B4B11" w:rsidRDefault="006E2D01" w:rsidP="00054F44">
            <w:pPr>
              <w:rPr>
                <w:sz w:val="18"/>
                <w:szCs w:val="18"/>
              </w:rPr>
            </w:pPr>
            <w:r w:rsidRPr="006B4B11">
              <w:rPr>
                <w:sz w:val="18"/>
                <w:szCs w:val="18"/>
              </w:rPr>
              <w:t xml:space="preserve">         "BEN_UID": 777777777711,</w:t>
            </w:r>
          </w:p>
          <w:p w:rsidR="006E2D01" w:rsidRPr="006B4B11" w:rsidRDefault="006E2D01" w:rsidP="00054F44">
            <w:pPr>
              <w:rPr>
                <w:sz w:val="18"/>
                <w:szCs w:val="18"/>
              </w:rPr>
            </w:pPr>
            <w:r w:rsidRPr="006B4B11">
              <w:rPr>
                <w:sz w:val="18"/>
                <w:szCs w:val="18"/>
              </w:rPr>
              <w:t xml:space="preserve">         "BEN_STTLMNTTRMS": "",</w:t>
            </w:r>
          </w:p>
          <w:p w:rsidR="006E2D01" w:rsidRPr="006B4B11" w:rsidRDefault="006E2D01" w:rsidP="00054F44">
            <w:pPr>
              <w:rPr>
                <w:sz w:val="18"/>
                <w:szCs w:val="18"/>
              </w:rPr>
            </w:pPr>
            <w:r w:rsidRPr="006B4B11">
              <w:rPr>
                <w:sz w:val="18"/>
                <w:szCs w:val="18"/>
              </w:rPr>
              <w:t xml:space="preserve">         "BEN_COMMRCIALTRMS": "",</w:t>
            </w:r>
          </w:p>
          <w:p w:rsidR="006E2D01" w:rsidRPr="006B4B11" w:rsidRDefault="006E2D01" w:rsidP="00054F44">
            <w:pPr>
              <w:rPr>
                <w:sz w:val="18"/>
                <w:szCs w:val="18"/>
              </w:rPr>
            </w:pPr>
            <w:r w:rsidRPr="006B4B11">
              <w:rPr>
                <w:sz w:val="18"/>
                <w:szCs w:val="18"/>
              </w:rPr>
              <w:t xml:space="preserve">         "NEFT":          {</w:t>
            </w:r>
          </w:p>
          <w:p w:rsidR="006E2D01" w:rsidRPr="006B4B11" w:rsidRDefault="006E2D01" w:rsidP="00054F44">
            <w:pPr>
              <w:rPr>
                <w:sz w:val="18"/>
                <w:szCs w:val="18"/>
              </w:rPr>
            </w:pPr>
            <w:r w:rsidRPr="006B4B11">
              <w:rPr>
                <w:sz w:val="18"/>
                <w:szCs w:val="18"/>
              </w:rPr>
              <w:t xml:space="preserve">            "YN": "Y",</w:t>
            </w:r>
          </w:p>
          <w:p w:rsidR="006E2D01" w:rsidRPr="006B4B11" w:rsidRDefault="006E2D01" w:rsidP="00054F44">
            <w:pPr>
              <w:rPr>
                <w:sz w:val="18"/>
                <w:szCs w:val="18"/>
              </w:rPr>
            </w:pPr>
            <w:r w:rsidRPr="006B4B11">
              <w:rPr>
                <w:sz w:val="18"/>
                <w:szCs w:val="18"/>
              </w:rPr>
              <w:t xml:space="preserve">            "Limit":             [</w:t>
            </w:r>
          </w:p>
          <w:p w:rsidR="006E2D01" w:rsidRPr="006B4B11" w:rsidRDefault="006E2D01" w:rsidP="00054F44">
            <w:pPr>
              <w:rPr>
                <w:sz w:val="18"/>
                <w:szCs w:val="18"/>
              </w:rPr>
            </w:pPr>
            <w:r w:rsidRPr="006B4B11">
              <w:rPr>
                <w:sz w:val="18"/>
                <w:szCs w:val="18"/>
              </w:rPr>
              <w:t xml:space="preserve">               {"DAILY": 9},</w:t>
            </w:r>
          </w:p>
          <w:p w:rsidR="006E2D01" w:rsidRPr="006B4B11" w:rsidRDefault="006E2D01" w:rsidP="00054F44">
            <w:pPr>
              <w:rPr>
                <w:sz w:val="18"/>
                <w:szCs w:val="18"/>
              </w:rPr>
            </w:pPr>
            <w:r w:rsidRPr="006B4B11">
              <w:rPr>
                <w:sz w:val="18"/>
                <w:szCs w:val="18"/>
              </w:rPr>
              <w:t xml:space="preserve">               {"WEEKLY": 99},</w:t>
            </w:r>
          </w:p>
          <w:p w:rsidR="006E2D01" w:rsidRPr="006B4B11" w:rsidRDefault="006E2D01" w:rsidP="00054F44">
            <w:pPr>
              <w:rPr>
                <w:sz w:val="18"/>
                <w:szCs w:val="18"/>
              </w:rPr>
            </w:pPr>
            <w:r w:rsidRPr="006B4B11">
              <w:rPr>
                <w:sz w:val="18"/>
                <w:szCs w:val="18"/>
              </w:rPr>
              <w:t xml:space="preserve">               {"MONTHLY": 999}</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"RTGS":          {</w:t>
            </w:r>
          </w:p>
          <w:p w:rsidR="006E2D01" w:rsidRPr="006B4B11" w:rsidRDefault="006E2D01" w:rsidP="00054F44">
            <w:pPr>
              <w:rPr>
                <w:sz w:val="18"/>
                <w:szCs w:val="18"/>
              </w:rPr>
            </w:pPr>
            <w:r w:rsidRPr="006B4B11">
              <w:rPr>
                <w:sz w:val="18"/>
                <w:szCs w:val="18"/>
              </w:rPr>
              <w:lastRenderedPageBreak/>
              <w:t xml:space="preserve">            "YN": "Y",</w:t>
            </w:r>
          </w:p>
          <w:p w:rsidR="006E2D01" w:rsidRPr="006B4B11" w:rsidRDefault="006E2D01" w:rsidP="00054F44">
            <w:pPr>
              <w:rPr>
                <w:sz w:val="18"/>
                <w:szCs w:val="18"/>
              </w:rPr>
            </w:pPr>
            <w:r w:rsidRPr="006B4B11">
              <w:rPr>
                <w:sz w:val="18"/>
                <w:szCs w:val="18"/>
              </w:rPr>
              <w:t xml:space="preserve">            "Limit":             [</w:t>
            </w:r>
          </w:p>
          <w:p w:rsidR="006E2D01" w:rsidRPr="006B4B11" w:rsidRDefault="006E2D01" w:rsidP="00054F44">
            <w:pPr>
              <w:rPr>
                <w:sz w:val="18"/>
                <w:szCs w:val="18"/>
              </w:rPr>
            </w:pPr>
            <w:r w:rsidRPr="006B4B11">
              <w:rPr>
                <w:sz w:val="18"/>
                <w:szCs w:val="18"/>
              </w:rPr>
              <w:t xml:space="preserve">               {"DAILY": 111},</w:t>
            </w:r>
          </w:p>
          <w:p w:rsidR="006E2D01" w:rsidRPr="006B4B11" w:rsidRDefault="006E2D01" w:rsidP="00054F44">
            <w:pPr>
              <w:rPr>
                <w:sz w:val="18"/>
                <w:szCs w:val="18"/>
              </w:rPr>
            </w:pPr>
            <w:r w:rsidRPr="006B4B11">
              <w:rPr>
                <w:sz w:val="18"/>
                <w:szCs w:val="18"/>
              </w:rPr>
              <w:t xml:space="preserve">               {"WEEKLY": 1111},</w:t>
            </w:r>
          </w:p>
          <w:p w:rsidR="006E2D01" w:rsidRPr="006B4B11" w:rsidRDefault="006E2D01" w:rsidP="00054F44">
            <w:pPr>
              <w:rPr>
                <w:sz w:val="18"/>
                <w:szCs w:val="18"/>
              </w:rPr>
            </w:pPr>
            <w:r w:rsidRPr="006B4B11">
              <w:rPr>
                <w:sz w:val="18"/>
                <w:szCs w:val="18"/>
              </w:rPr>
              <w:t xml:space="preserve">               {"MONTHLY": 11111}</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"DD":          {</w:t>
            </w:r>
          </w:p>
          <w:p w:rsidR="006E2D01" w:rsidRPr="006B4B11" w:rsidRDefault="006E2D01" w:rsidP="00054F44">
            <w:pPr>
              <w:rPr>
                <w:sz w:val="18"/>
                <w:szCs w:val="18"/>
              </w:rPr>
            </w:pPr>
            <w:r w:rsidRPr="006B4B11">
              <w:rPr>
                <w:sz w:val="18"/>
                <w:szCs w:val="18"/>
              </w:rPr>
              <w:t xml:space="preserve">            "YN": "Y",</w:t>
            </w:r>
          </w:p>
          <w:p w:rsidR="006E2D01" w:rsidRPr="006B4B11" w:rsidRDefault="006E2D01" w:rsidP="00054F44">
            <w:pPr>
              <w:rPr>
                <w:sz w:val="18"/>
                <w:szCs w:val="18"/>
              </w:rPr>
            </w:pPr>
            <w:r w:rsidRPr="006B4B11">
              <w:rPr>
                <w:sz w:val="18"/>
                <w:szCs w:val="18"/>
              </w:rPr>
              <w:t xml:space="preserve">            "Limit":             [</w:t>
            </w:r>
          </w:p>
          <w:p w:rsidR="006E2D01" w:rsidRPr="006B4B11" w:rsidRDefault="006E2D01" w:rsidP="00054F44">
            <w:pPr>
              <w:rPr>
                <w:sz w:val="18"/>
                <w:szCs w:val="18"/>
              </w:rPr>
            </w:pPr>
            <w:r w:rsidRPr="006B4B11">
              <w:rPr>
                <w:sz w:val="18"/>
                <w:szCs w:val="18"/>
              </w:rPr>
              <w:t xml:space="preserve">               {"DAILY": 0},</w:t>
            </w:r>
          </w:p>
          <w:p w:rsidR="006E2D01" w:rsidRPr="006B4B11" w:rsidRDefault="006E2D01" w:rsidP="00054F44">
            <w:pPr>
              <w:rPr>
                <w:sz w:val="18"/>
                <w:szCs w:val="18"/>
              </w:rPr>
            </w:pPr>
            <w:r w:rsidRPr="006B4B11">
              <w:rPr>
                <w:sz w:val="18"/>
                <w:szCs w:val="18"/>
              </w:rPr>
              <w:t xml:space="preserve">               {"WEEKLY": 0},</w:t>
            </w:r>
          </w:p>
          <w:p w:rsidR="006E2D01" w:rsidRPr="006B4B11" w:rsidRDefault="006E2D01" w:rsidP="00054F44">
            <w:pPr>
              <w:rPr>
                <w:sz w:val="18"/>
                <w:szCs w:val="18"/>
              </w:rPr>
            </w:pPr>
            <w:r w:rsidRPr="006B4B11">
              <w:rPr>
                <w:sz w:val="18"/>
                <w:szCs w:val="18"/>
              </w:rPr>
              <w:t xml:space="preserve">               {"MONTHLY": 0}</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"FT":          {</w:t>
            </w:r>
          </w:p>
          <w:p w:rsidR="006E2D01" w:rsidRPr="006B4B11" w:rsidRDefault="006E2D01" w:rsidP="00054F44">
            <w:pPr>
              <w:rPr>
                <w:sz w:val="18"/>
                <w:szCs w:val="18"/>
              </w:rPr>
            </w:pPr>
            <w:r w:rsidRPr="006B4B11">
              <w:rPr>
                <w:sz w:val="18"/>
                <w:szCs w:val="18"/>
              </w:rPr>
              <w:t xml:space="preserve">            "YN": "Y",</w:t>
            </w:r>
          </w:p>
          <w:p w:rsidR="006E2D01" w:rsidRPr="006B4B11" w:rsidRDefault="006E2D01" w:rsidP="00054F44">
            <w:pPr>
              <w:rPr>
                <w:sz w:val="18"/>
                <w:szCs w:val="18"/>
              </w:rPr>
            </w:pPr>
            <w:r w:rsidRPr="006B4B11">
              <w:rPr>
                <w:sz w:val="18"/>
                <w:szCs w:val="18"/>
              </w:rPr>
              <w:t xml:space="preserve">            "Limit":             [</w:t>
            </w:r>
          </w:p>
          <w:p w:rsidR="006E2D01" w:rsidRPr="006B4B11" w:rsidRDefault="006E2D01" w:rsidP="00054F44">
            <w:pPr>
              <w:rPr>
                <w:sz w:val="18"/>
                <w:szCs w:val="18"/>
              </w:rPr>
            </w:pPr>
            <w:r w:rsidRPr="006B4B11">
              <w:rPr>
                <w:sz w:val="18"/>
                <w:szCs w:val="18"/>
              </w:rPr>
              <w:t xml:space="preserve">               {"DAILY": 111},</w:t>
            </w:r>
          </w:p>
          <w:p w:rsidR="006E2D01" w:rsidRPr="006B4B11" w:rsidRDefault="006E2D01" w:rsidP="00054F44">
            <w:pPr>
              <w:rPr>
                <w:sz w:val="18"/>
                <w:szCs w:val="18"/>
              </w:rPr>
            </w:pPr>
            <w:r w:rsidRPr="006B4B11">
              <w:rPr>
                <w:sz w:val="18"/>
                <w:szCs w:val="18"/>
              </w:rPr>
              <w:t xml:space="preserve">               {"WEEKLY": 1111},</w:t>
            </w:r>
          </w:p>
          <w:p w:rsidR="006E2D01" w:rsidRPr="006B4B11" w:rsidRDefault="006E2D01" w:rsidP="00054F44">
            <w:pPr>
              <w:rPr>
                <w:sz w:val="18"/>
                <w:szCs w:val="18"/>
              </w:rPr>
            </w:pPr>
            <w:r w:rsidRPr="006B4B11">
              <w:rPr>
                <w:sz w:val="18"/>
                <w:szCs w:val="18"/>
              </w:rPr>
              <w:t xml:space="preserve">               {"MONTHLY": 11111}</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"IMPS":          {</w:t>
            </w:r>
          </w:p>
          <w:p w:rsidR="006E2D01" w:rsidRPr="006B4B11" w:rsidRDefault="006E2D01" w:rsidP="00054F44">
            <w:pPr>
              <w:rPr>
                <w:sz w:val="18"/>
                <w:szCs w:val="18"/>
              </w:rPr>
            </w:pPr>
            <w:r w:rsidRPr="006B4B11">
              <w:rPr>
                <w:sz w:val="18"/>
                <w:szCs w:val="18"/>
              </w:rPr>
              <w:t xml:space="preserve">            "YN": "Y",</w:t>
            </w:r>
          </w:p>
          <w:p w:rsidR="006E2D01" w:rsidRPr="006B4B11" w:rsidRDefault="006E2D01" w:rsidP="00054F44">
            <w:pPr>
              <w:rPr>
                <w:sz w:val="18"/>
                <w:szCs w:val="18"/>
              </w:rPr>
            </w:pPr>
            <w:r w:rsidRPr="006B4B11">
              <w:rPr>
                <w:sz w:val="18"/>
                <w:szCs w:val="18"/>
              </w:rPr>
              <w:t xml:space="preserve">            "Limit":             [</w:t>
            </w:r>
          </w:p>
          <w:p w:rsidR="006E2D01" w:rsidRPr="006B4B11" w:rsidRDefault="006E2D01" w:rsidP="00054F44">
            <w:pPr>
              <w:rPr>
                <w:sz w:val="18"/>
                <w:szCs w:val="18"/>
              </w:rPr>
            </w:pPr>
            <w:r w:rsidRPr="006B4B11">
              <w:rPr>
                <w:sz w:val="18"/>
                <w:szCs w:val="18"/>
              </w:rPr>
              <w:t xml:space="preserve">               {"DAILY": 101},</w:t>
            </w:r>
          </w:p>
          <w:p w:rsidR="006E2D01" w:rsidRPr="006B4B11" w:rsidRDefault="006E2D01" w:rsidP="00054F44">
            <w:pPr>
              <w:rPr>
                <w:sz w:val="18"/>
                <w:szCs w:val="18"/>
              </w:rPr>
            </w:pPr>
            <w:r w:rsidRPr="006B4B11">
              <w:rPr>
                <w:sz w:val="18"/>
                <w:szCs w:val="18"/>
              </w:rPr>
              <w:t xml:space="preserve">               {"WEEKLY": 10011},</w:t>
            </w:r>
          </w:p>
          <w:p w:rsidR="006E2D01" w:rsidRPr="006B4B11" w:rsidRDefault="006E2D01" w:rsidP="00054F44">
            <w:pPr>
              <w:rPr>
                <w:sz w:val="18"/>
                <w:szCs w:val="18"/>
              </w:rPr>
            </w:pPr>
            <w:r w:rsidRPr="006B4B11">
              <w:rPr>
                <w:sz w:val="18"/>
                <w:szCs w:val="18"/>
              </w:rPr>
              <w:t xml:space="preserve">               {"MONTHLY": 1100111}</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Pr>
                <w:sz w:val="18"/>
                <w:szCs w:val="18"/>
              </w:rPr>
              <w:t xml:space="preserve">         "TXNTIME": "2016</w:t>
            </w:r>
            <w:r w:rsidRPr="006B4B11">
              <w:rPr>
                <w:sz w:val="18"/>
                <w:szCs w:val="18"/>
              </w:rPr>
              <w:t>-04-05 11:51:43.728889",</w:t>
            </w:r>
          </w:p>
          <w:p w:rsidR="006E2D01" w:rsidRPr="006B4B11" w:rsidRDefault="006E2D01" w:rsidP="00054F44">
            <w:pPr>
              <w:rPr>
                <w:sz w:val="18"/>
                <w:szCs w:val="18"/>
              </w:rPr>
            </w:pPr>
            <w:r w:rsidRPr="006B4B11">
              <w:rPr>
                <w:sz w:val="18"/>
                <w:szCs w:val="18"/>
              </w:rPr>
              <w:t xml:space="preserve">         "NODAL_FLAG": "No",</w:t>
            </w:r>
          </w:p>
          <w:p w:rsidR="006E2D01" w:rsidRPr="006B4B11" w:rsidRDefault="006E2D01" w:rsidP="00054F44">
            <w:pPr>
              <w:rPr>
                <w:sz w:val="18"/>
                <w:szCs w:val="18"/>
              </w:rPr>
            </w:pPr>
            <w:r w:rsidRPr="006B4B11">
              <w:rPr>
                <w:sz w:val="18"/>
                <w:szCs w:val="18"/>
              </w:rPr>
              <w:t xml:space="preserve">         "APP_REJ_STATUS": "Pending",</w:t>
            </w:r>
          </w:p>
          <w:p w:rsidR="006E2D01" w:rsidRPr="006B4B11" w:rsidRDefault="006E2D01" w:rsidP="00054F44">
            <w:pPr>
              <w:rPr>
                <w:sz w:val="18"/>
                <w:szCs w:val="18"/>
              </w:rPr>
            </w:pPr>
            <w:r w:rsidRPr="006B4B11">
              <w:rPr>
                <w:sz w:val="18"/>
                <w:szCs w:val="18"/>
              </w:rPr>
              <w:t xml:space="preserve">         "APP_REJ_REMARKS": "",</w:t>
            </w:r>
          </w:p>
          <w:p w:rsidR="006E2D01" w:rsidRPr="006B4B11" w:rsidRDefault="006E2D01" w:rsidP="00054F44">
            <w:pPr>
              <w:rPr>
                <w:sz w:val="18"/>
                <w:szCs w:val="18"/>
              </w:rPr>
            </w:pPr>
            <w:r w:rsidRPr="006B4B11">
              <w:rPr>
                <w:sz w:val="18"/>
                <w:szCs w:val="18"/>
              </w:rPr>
              <w:t xml:space="preserve">         "CHKR_REMARKS": "",</w:t>
            </w:r>
          </w:p>
          <w:p w:rsidR="006E2D01" w:rsidRPr="006B4B11" w:rsidRDefault="006E2D01" w:rsidP="00054F44">
            <w:pPr>
              <w:rPr>
                <w:sz w:val="18"/>
                <w:szCs w:val="18"/>
              </w:rPr>
            </w:pPr>
            <w:r w:rsidRPr="006B4B11">
              <w:rPr>
                <w:sz w:val="18"/>
                <w:szCs w:val="18"/>
              </w:rPr>
              <w:t xml:space="preserve">         "KYC_Document":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"KYC_Doc_Id": "Creating6",</w:t>
            </w:r>
          </w:p>
          <w:p w:rsidR="006E2D01" w:rsidRPr="006B4B11" w:rsidRDefault="006E2D01" w:rsidP="00054F44">
            <w:pPr>
              <w:rPr>
                <w:sz w:val="18"/>
                <w:szCs w:val="18"/>
              </w:rPr>
            </w:pPr>
            <w:r w:rsidRPr="006B4B11">
              <w:rPr>
                <w:sz w:val="18"/>
                <w:szCs w:val="18"/>
              </w:rPr>
              <w:t xml:space="preserve">               "KYC_Doc_Name": "License issued by Registering Authority",</w:t>
            </w:r>
          </w:p>
          <w:p w:rsidR="006E2D01" w:rsidRPr="006B4B11" w:rsidRDefault="006E2D01" w:rsidP="00054F44">
            <w:pPr>
              <w:rPr>
                <w:sz w:val="18"/>
                <w:szCs w:val="18"/>
              </w:rPr>
            </w:pPr>
            <w:r w:rsidRPr="006B4B11">
              <w:rPr>
                <w:sz w:val="18"/>
                <w:szCs w:val="18"/>
              </w:rPr>
              <w:t xml:space="preserve">               "KYC_Doc_Type": "POI",</w:t>
            </w:r>
          </w:p>
          <w:p w:rsidR="006E2D01" w:rsidRPr="006B4B11" w:rsidRDefault="006E2D01" w:rsidP="00054F44">
            <w:pPr>
              <w:rPr>
                <w:sz w:val="18"/>
                <w:szCs w:val="18"/>
              </w:rPr>
            </w:pPr>
            <w:r w:rsidRPr="006B4B11">
              <w:rPr>
                <w:sz w:val="18"/>
                <w:szCs w:val="18"/>
              </w:rPr>
              <w:t xml:space="preserve">      </w:t>
            </w:r>
            <w:r w:rsidR="00F51D08">
              <w:rPr>
                <w:sz w:val="18"/>
                <w:szCs w:val="18"/>
              </w:rPr>
              <w:t xml:space="preserve">         "KYC_Doc_Content": "</w:t>
            </w:r>
            <w:r w:rsidRPr="006B4B11">
              <w:rPr>
                <w:sz w:val="18"/>
                <w:szCs w:val="18"/>
              </w:rPr>
              <w:t>",</w:t>
            </w:r>
          </w:p>
          <w:p w:rsidR="006E2D01" w:rsidRPr="006B4B11" w:rsidRDefault="006E2D01" w:rsidP="00054F44">
            <w:pPr>
              <w:rPr>
                <w:sz w:val="18"/>
                <w:szCs w:val="18"/>
              </w:rPr>
            </w:pPr>
            <w:r w:rsidRPr="006B4B11">
              <w:rPr>
                <w:sz w:val="18"/>
                <w:szCs w:val="18"/>
              </w:rPr>
              <w:t xml:space="preserve">               "KYC_Doc_Format": "PDF"</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w:t>
            </w:r>
          </w:p>
          <w:p w:rsidR="006E2D01" w:rsidRPr="006B4B11" w:rsidRDefault="006E2D01" w:rsidP="00054F44">
            <w:pPr>
              <w:rPr>
                <w:sz w:val="18"/>
                <w:szCs w:val="18"/>
              </w:rPr>
            </w:pPr>
            <w:r w:rsidRPr="006B4B11">
              <w:rPr>
                <w:sz w:val="18"/>
                <w:szCs w:val="18"/>
              </w:rPr>
              <w:t xml:space="preserve">   "Signature": {"Signature": "Sign"}</w:t>
            </w:r>
          </w:p>
          <w:p w:rsidR="006E2D01" w:rsidRDefault="006E2D01" w:rsidP="00054F44">
            <w:r w:rsidRPr="006B4B11">
              <w:rPr>
                <w:sz w:val="18"/>
                <w:szCs w:val="18"/>
              </w:rPr>
              <w:t>}}</w:t>
            </w:r>
          </w:p>
        </w:tc>
      </w:tr>
    </w:tbl>
    <w:p w:rsidR="006E2D01" w:rsidRPr="00D3725F" w:rsidRDefault="008F61D4" w:rsidP="0093524F">
      <w:pPr>
        <w:pStyle w:val="Heading2"/>
        <w:numPr>
          <w:ilvl w:val="1"/>
          <w:numId w:val="1"/>
        </w:numPr>
        <w:rPr>
          <w:rFonts w:ascii="Times New Roman" w:hAnsi="Times New Roman" w:cs="Times New Roman"/>
          <w:sz w:val="24"/>
          <w:szCs w:val="24"/>
          <w:u w:val="single"/>
        </w:rPr>
      </w:pPr>
      <w:r w:rsidRPr="00D3725F">
        <w:rPr>
          <w:rFonts w:ascii="Times New Roman" w:hAnsi="Times New Roman" w:cs="Times New Roman"/>
          <w:sz w:val="24"/>
          <w:szCs w:val="24"/>
          <w:u w:val="single"/>
        </w:rPr>
        <w:lastRenderedPageBreak/>
        <w:t>Request and Response Sample for Schema Validation Failure</w:t>
      </w:r>
    </w:p>
    <w:p w:rsidR="00805A2A" w:rsidRDefault="00805A2A" w:rsidP="00805A2A"/>
    <w:tbl>
      <w:tblPr>
        <w:tblStyle w:val="TableGrid"/>
        <w:tblW w:w="11766" w:type="dxa"/>
        <w:tblInd w:w="-1452" w:type="dxa"/>
        <w:tblLook w:val="04A0" w:firstRow="1" w:lastRow="0" w:firstColumn="1" w:lastColumn="0" w:noHBand="0" w:noVBand="1"/>
      </w:tblPr>
      <w:tblGrid>
        <w:gridCol w:w="3120"/>
        <w:gridCol w:w="4236"/>
        <w:gridCol w:w="4410"/>
      </w:tblGrid>
      <w:tr w:rsidR="00805A2A" w:rsidTr="00805A2A">
        <w:tc>
          <w:tcPr>
            <w:tcW w:w="3120" w:type="dxa"/>
            <w:shd w:val="clear" w:color="auto" w:fill="17365D" w:themeFill="text2" w:themeFillShade="BF"/>
          </w:tcPr>
          <w:p w:rsidR="00805A2A" w:rsidRPr="00805A2A" w:rsidRDefault="00805A2A" w:rsidP="00805A2A">
            <w:pPr>
              <w:rPr>
                <w:color w:val="FFFFFF" w:themeColor="background1"/>
                <w:sz w:val="20"/>
                <w:szCs w:val="20"/>
              </w:rPr>
            </w:pPr>
          </w:p>
        </w:tc>
        <w:tc>
          <w:tcPr>
            <w:tcW w:w="4236" w:type="dxa"/>
            <w:shd w:val="clear" w:color="auto" w:fill="17365D" w:themeFill="text2" w:themeFillShade="BF"/>
          </w:tcPr>
          <w:p w:rsidR="00805A2A" w:rsidRPr="00805A2A" w:rsidRDefault="00805A2A" w:rsidP="00805A2A">
            <w:pPr>
              <w:rPr>
                <w:color w:val="FFFFFF" w:themeColor="background1"/>
                <w:sz w:val="20"/>
                <w:szCs w:val="20"/>
              </w:rPr>
            </w:pPr>
            <w:r w:rsidRPr="00805A2A">
              <w:rPr>
                <w:color w:val="FFFFFF" w:themeColor="background1"/>
                <w:sz w:val="20"/>
                <w:szCs w:val="20"/>
              </w:rPr>
              <w:t>Request</w:t>
            </w:r>
          </w:p>
        </w:tc>
        <w:tc>
          <w:tcPr>
            <w:tcW w:w="4410" w:type="dxa"/>
            <w:shd w:val="clear" w:color="auto" w:fill="17365D" w:themeFill="text2" w:themeFillShade="BF"/>
          </w:tcPr>
          <w:p w:rsidR="00805A2A" w:rsidRPr="00805A2A" w:rsidRDefault="00805A2A" w:rsidP="00805A2A">
            <w:pPr>
              <w:rPr>
                <w:color w:val="FFFFFF" w:themeColor="background1"/>
                <w:sz w:val="20"/>
                <w:szCs w:val="20"/>
              </w:rPr>
            </w:pPr>
            <w:r w:rsidRPr="00805A2A">
              <w:rPr>
                <w:color w:val="FFFFFF" w:themeColor="background1"/>
                <w:sz w:val="20"/>
                <w:szCs w:val="20"/>
              </w:rPr>
              <w:t>Response</w:t>
            </w:r>
          </w:p>
        </w:tc>
      </w:tr>
      <w:tr w:rsidR="00805A2A" w:rsidTr="006A7841">
        <w:tc>
          <w:tcPr>
            <w:tcW w:w="3120" w:type="dxa"/>
            <w:shd w:val="clear" w:color="auto" w:fill="D9D9D9" w:themeFill="background1" w:themeFillShade="D9"/>
          </w:tcPr>
          <w:p w:rsidR="00805A2A" w:rsidRPr="00805A2A" w:rsidRDefault="00805A2A" w:rsidP="00805A2A">
            <w:pPr>
              <w:rPr>
                <w:b/>
                <w:sz w:val="20"/>
                <w:szCs w:val="20"/>
              </w:rPr>
            </w:pPr>
            <w:r w:rsidRPr="00805A2A">
              <w:rPr>
                <w:b/>
                <w:sz w:val="20"/>
                <w:szCs w:val="20"/>
              </w:rPr>
              <w:t>‘Schema validation Failure’ when unwanted spaces entered in the fields</w:t>
            </w:r>
          </w:p>
        </w:tc>
        <w:tc>
          <w:tcPr>
            <w:tcW w:w="4236" w:type="dxa"/>
            <w:shd w:val="clear" w:color="auto" w:fill="D9D9D9" w:themeFill="background1" w:themeFillShade="D9"/>
          </w:tcPr>
          <w:p w:rsidR="00805A2A" w:rsidRPr="00805A2A" w:rsidRDefault="00805A2A" w:rsidP="00805A2A">
            <w:pPr>
              <w:rPr>
                <w:sz w:val="18"/>
                <w:szCs w:val="18"/>
              </w:rPr>
            </w:pPr>
            <w:r w:rsidRPr="00805A2A">
              <w:rPr>
                <w:sz w:val="18"/>
                <w:szCs w:val="18"/>
              </w:rPr>
              <w:t xml:space="preserve">{  </w:t>
            </w:r>
          </w:p>
          <w:p w:rsidR="00805A2A" w:rsidRPr="00805A2A" w:rsidRDefault="00805A2A" w:rsidP="00805A2A">
            <w:pPr>
              <w:rPr>
                <w:sz w:val="18"/>
                <w:szCs w:val="18"/>
              </w:rPr>
            </w:pPr>
            <w:r w:rsidRPr="00805A2A">
              <w:rPr>
                <w:sz w:val="18"/>
                <w:szCs w:val="18"/>
              </w:rPr>
              <w:t xml:space="preserve">   "Ben_Temp_Acc_Enq_Req":{  </w:t>
            </w:r>
          </w:p>
          <w:p w:rsidR="00805A2A" w:rsidRPr="00805A2A" w:rsidRDefault="00805A2A" w:rsidP="00805A2A">
            <w:pPr>
              <w:rPr>
                <w:sz w:val="18"/>
                <w:szCs w:val="18"/>
              </w:rPr>
            </w:pPr>
            <w:r w:rsidRPr="00805A2A">
              <w:rPr>
                <w:sz w:val="18"/>
                <w:szCs w:val="18"/>
              </w:rPr>
              <w:t xml:space="preserve">      "Header":{  </w:t>
            </w:r>
          </w:p>
          <w:p w:rsidR="00805A2A" w:rsidRPr="00805A2A" w:rsidRDefault="00805A2A" w:rsidP="00805A2A">
            <w:pPr>
              <w:rPr>
                <w:sz w:val="18"/>
                <w:szCs w:val="18"/>
              </w:rPr>
            </w:pPr>
            <w:r w:rsidRPr="00805A2A">
              <w:rPr>
                <w:sz w:val="18"/>
                <w:szCs w:val="18"/>
              </w:rPr>
              <w:t xml:space="preserve">         "TranID":"15227681630",</w:t>
            </w:r>
          </w:p>
          <w:p w:rsidR="00805A2A" w:rsidRPr="00805A2A" w:rsidRDefault="00805A2A" w:rsidP="00805A2A">
            <w:pPr>
              <w:rPr>
                <w:sz w:val="18"/>
                <w:szCs w:val="18"/>
              </w:rPr>
            </w:pPr>
            <w:r w:rsidRPr="00805A2A">
              <w:rPr>
                <w:sz w:val="18"/>
                <w:szCs w:val="18"/>
              </w:rPr>
              <w:t xml:space="preserve">         "Corp_ID":"</w:t>
            </w:r>
            <w:r w:rsidR="006A7841">
              <w:rPr>
                <w:sz w:val="18"/>
                <w:szCs w:val="18"/>
              </w:rPr>
              <w:t>CorpID</w:t>
            </w:r>
            <w:r w:rsidRPr="00805A2A">
              <w:rPr>
                <w:sz w:val="18"/>
                <w:szCs w:val="18"/>
              </w:rPr>
              <w:t>",</w:t>
            </w:r>
          </w:p>
          <w:p w:rsidR="00805A2A" w:rsidRPr="00805A2A" w:rsidRDefault="00805A2A" w:rsidP="00805A2A">
            <w:pPr>
              <w:rPr>
                <w:sz w:val="18"/>
                <w:szCs w:val="18"/>
              </w:rPr>
            </w:pPr>
            <w:r w:rsidRPr="00805A2A">
              <w:rPr>
                <w:sz w:val="18"/>
                <w:szCs w:val="18"/>
              </w:rPr>
              <w:t xml:space="preserve">         "Maker_ID":"",</w:t>
            </w:r>
          </w:p>
          <w:p w:rsidR="00805A2A" w:rsidRPr="00805A2A" w:rsidRDefault="00805A2A" w:rsidP="00805A2A">
            <w:pPr>
              <w:rPr>
                <w:sz w:val="18"/>
                <w:szCs w:val="18"/>
              </w:rPr>
            </w:pPr>
            <w:r w:rsidRPr="00805A2A">
              <w:rPr>
                <w:sz w:val="18"/>
                <w:szCs w:val="18"/>
              </w:rPr>
              <w:t xml:space="preserve">         "Checker_ID":"",</w:t>
            </w:r>
          </w:p>
          <w:p w:rsidR="00805A2A" w:rsidRPr="00805A2A" w:rsidRDefault="00805A2A" w:rsidP="00805A2A">
            <w:pPr>
              <w:rPr>
                <w:sz w:val="18"/>
                <w:szCs w:val="18"/>
              </w:rPr>
            </w:pPr>
            <w:r w:rsidRPr="00805A2A">
              <w:rPr>
                <w:sz w:val="18"/>
                <w:szCs w:val="18"/>
              </w:rPr>
              <w:lastRenderedPageBreak/>
              <w:t xml:space="preserve">         "Approver_ID":""</w:t>
            </w:r>
          </w:p>
          <w:p w:rsidR="00805A2A" w:rsidRPr="00805A2A" w:rsidRDefault="00805A2A" w:rsidP="00805A2A">
            <w:pPr>
              <w:rPr>
                <w:sz w:val="18"/>
                <w:szCs w:val="18"/>
              </w:rPr>
            </w:pPr>
            <w:r w:rsidRPr="00805A2A">
              <w:rPr>
                <w:sz w:val="18"/>
                <w:szCs w:val="18"/>
              </w:rPr>
              <w:t xml:space="preserve">      },</w:t>
            </w:r>
          </w:p>
          <w:p w:rsidR="00805A2A" w:rsidRPr="00805A2A" w:rsidRDefault="00805A2A" w:rsidP="00805A2A">
            <w:pPr>
              <w:rPr>
                <w:sz w:val="18"/>
                <w:szCs w:val="18"/>
              </w:rPr>
            </w:pPr>
            <w:r w:rsidRPr="00805A2A">
              <w:rPr>
                <w:sz w:val="18"/>
                <w:szCs w:val="18"/>
              </w:rPr>
              <w:t xml:space="preserve">      "Body":{          </w:t>
            </w:r>
          </w:p>
          <w:p w:rsidR="00805A2A" w:rsidRPr="00805A2A" w:rsidRDefault="00805A2A" w:rsidP="00805A2A">
            <w:pPr>
              <w:rPr>
                <w:sz w:val="18"/>
                <w:szCs w:val="18"/>
              </w:rPr>
            </w:pPr>
            <w:r w:rsidRPr="00805A2A">
              <w:rPr>
                <w:sz w:val="18"/>
                <w:szCs w:val="18"/>
              </w:rPr>
              <w:t xml:space="preserve">         </w:t>
            </w:r>
            <w:r w:rsidR="00897B68">
              <w:rPr>
                <w:sz w:val="18"/>
                <w:szCs w:val="18"/>
                <w:shd w:val="clear" w:color="auto" w:fill="FFC000"/>
              </w:rPr>
              <w:t>"Ben_ID":" BEN</w:t>
            </w:r>
            <w:r w:rsidRPr="00805A2A">
              <w:rPr>
                <w:sz w:val="18"/>
                <w:szCs w:val="18"/>
                <w:shd w:val="clear" w:color="auto" w:fill="FFC000"/>
              </w:rPr>
              <w:t>123350"</w:t>
            </w:r>
            <w:r w:rsidRPr="00805A2A">
              <w:rPr>
                <w:sz w:val="18"/>
                <w:szCs w:val="18"/>
              </w:rPr>
              <w:t xml:space="preserve">,        </w:t>
            </w:r>
          </w:p>
          <w:p w:rsidR="00805A2A" w:rsidRPr="00805A2A" w:rsidRDefault="00805A2A" w:rsidP="00805A2A">
            <w:pPr>
              <w:rPr>
                <w:sz w:val="18"/>
                <w:szCs w:val="18"/>
              </w:rPr>
            </w:pPr>
            <w:r w:rsidRPr="00805A2A">
              <w:rPr>
                <w:sz w:val="18"/>
                <w:szCs w:val="18"/>
              </w:rPr>
              <w:t xml:space="preserve">         "Date":""</w:t>
            </w:r>
          </w:p>
          <w:p w:rsidR="00805A2A" w:rsidRPr="00805A2A" w:rsidRDefault="00805A2A" w:rsidP="00805A2A">
            <w:pPr>
              <w:rPr>
                <w:sz w:val="18"/>
                <w:szCs w:val="18"/>
              </w:rPr>
            </w:pPr>
            <w:r w:rsidRPr="00805A2A">
              <w:rPr>
                <w:sz w:val="18"/>
                <w:szCs w:val="18"/>
              </w:rPr>
              <w:t xml:space="preserve">      },</w:t>
            </w:r>
          </w:p>
          <w:p w:rsidR="00805A2A" w:rsidRPr="00805A2A" w:rsidRDefault="00805A2A" w:rsidP="00805A2A">
            <w:pPr>
              <w:rPr>
                <w:sz w:val="18"/>
                <w:szCs w:val="18"/>
              </w:rPr>
            </w:pPr>
            <w:r w:rsidRPr="00805A2A">
              <w:rPr>
                <w:sz w:val="18"/>
                <w:szCs w:val="18"/>
              </w:rPr>
              <w:t xml:space="preserve">      "Signature":{  </w:t>
            </w:r>
          </w:p>
          <w:p w:rsidR="00805A2A" w:rsidRPr="00805A2A" w:rsidRDefault="00805A2A" w:rsidP="00805A2A">
            <w:pPr>
              <w:rPr>
                <w:sz w:val="18"/>
                <w:szCs w:val="18"/>
              </w:rPr>
            </w:pPr>
            <w:r w:rsidRPr="00805A2A">
              <w:rPr>
                <w:sz w:val="18"/>
                <w:szCs w:val="18"/>
              </w:rPr>
              <w:t xml:space="preserve">         "Signature":"Sign"</w:t>
            </w:r>
          </w:p>
          <w:p w:rsidR="00805A2A" w:rsidRPr="00805A2A" w:rsidRDefault="00805A2A" w:rsidP="00805A2A">
            <w:pPr>
              <w:rPr>
                <w:sz w:val="18"/>
                <w:szCs w:val="18"/>
              </w:rPr>
            </w:pPr>
            <w:r w:rsidRPr="00805A2A">
              <w:rPr>
                <w:sz w:val="18"/>
                <w:szCs w:val="18"/>
              </w:rPr>
              <w:t xml:space="preserve">      }</w:t>
            </w:r>
          </w:p>
          <w:p w:rsidR="00805A2A" w:rsidRDefault="00805A2A" w:rsidP="00805A2A">
            <w:r>
              <w:t xml:space="preserve">   }</w:t>
            </w:r>
          </w:p>
          <w:p w:rsidR="00805A2A" w:rsidRDefault="00805A2A" w:rsidP="00805A2A">
            <w:r>
              <w:t>}</w:t>
            </w:r>
          </w:p>
        </w:tc>
        <w:tc>
          <w:tcPr>
            <w:tcW w:w="4410" w:type="dxa"/>
            <w:shd w:val="clear" w:color="auto" w:fill="D9D9D9" w:themeFill="background1" w:themeFillShade="D9"/>
          </w:tcPr>
          <w:p w:rsidR="00805A2A" w:rsidRPr="00805A2A" w:rsidRDefault="00805A2A" w:rsidP="00805A2A">
            <w:pPr>
              <w:rPr>
                <w:sz w:val="18"/>
                <w:szCs w:val="18"/>
              </w:rPr>
            </w:pPr>
            <w:r w:rsidRPr="00805A2A">
              <w:rPr>
                <w:sz w:val="18"/>
                <w:szCs w:val="18"/>
              </w:rPr>
              <w:lastRenderedPageBreak/>
              <w:t>{"Ben_Temp_Acc_Enq_Res": {</w:t>
            </w:r>
          </w:p>
          <w:p w:rsidR="00805A2A" w:rsidRPr="00805A2A" w:rsidRDefault="00805A2A" w:rsidP="00805A2A">
            <w:pPr>
              <w:rPr>
                <w:sz w:val="18"/>
                <w:szCs w:val="18"/>
              </w:rPr>
            </w:pPr>
            <w:r w:rsidRPr="00805A2A">
              <w:rPr>
                <w:sz w:val="18"/>
                <w:szCs w:val="18"/>
              </w:rPr>
              <w:t xml:space="preserve">   "Header":    {</w:t>
            </w:r>
          </w:p>
          <w:p w:rsidR="00805A2A" w:rsidRPr="00805A2A" w:rsidRDefault="00805A2A" w:rsidP="00805A2A">
            <w:pPr>
              <w:rPr>
                <w:sz w:val="18"/>
                <w:szCs w:val="18"/>
              </w:rPr>
            </w:pPr>
            <w:r w:rsidRPr="00805A2A">
              <w:rPr>
                <w:sz w:val="18"/>
                <w:szCs w:val="18"/>
              </w:rPr>
              <w:t xml:space="preserve">      "TranID": "15227681630",</w:t>
            </w:r>
          </w:p>
          <w:p w:rsidR="00805A2A" w:rsidRPr="00805A2A" w:rsidRDefault="00805A2A" w:rsidP="00805A2A">
            <w:pPr>
              <w:rPr>
                <w:sz w:val="18"/>
                <w:szCs w:val="18"/>
              </w:rPr>
            </w:pPr>
            <w:r w:rsidRPr="00805A2A">
              <w:rPr>
                <w:sz w:val="18"/>
                <w:szCs w:val="18"/>
              </w:rPr>
              <w:t xml:space="preserve">      "Corp_ID": "</w:t>
            </w:r>
            <w:r w:rsidR="006A7841">
              <w:rPr>
                <w:sz w:val="18"/>
                <w:szCs w:val="18"/>
              </w:rPr>
              <w:t xml:space="preserve"> CorpID</w:t>
            </w:r>
            <w:r w:rsidR="006A7841" w:rsidRPr="00805A2A">
              <w:rPr>
                <w:sz w:val="18"/>
                <w:szCs w:val="18"/>
              </w:rPr>
              <w:t xml:space="preserve"> </w:t>
            </w:r>
            <w:r w:rsidRPr="00805A2A">
              <w:rPr>
                <w:sz w:val="18"/>
                <w:szCs w:val="18"/>
              </w:rPr>
              <w:t>",</w:t>
            </w:r>
          </w:p>
          <w:p w:rsidR="00805A2A" w:rsidRPr="00805A2A" w:rsidRDefault="00805A2A" w:rsidP="00805A2A">
            <w:pPr>
              <w:rPr>
                <w:sz w:val="18"/>
                <w:szCs w:val="18"/>
              </w:rPr>
            </w:pPr>
            <w:r w:rsidRPr="00805A2A">
              <w:rPr>
                <w:sz w:val="18"/>
                <w:szCs w:val="18"/>
              </w:rPr>
              <w:t xml:space="preserve">      "Maker_ID": "",</w:t>
            </w:r>
          </w:p>
          <w:p w:rsidR="00805A2A" w:rsidRPr="00805A2A" w:rsidRDefault="00805A2A" w:rsidP="00805A2A">
            <w:pPr>
              <w:rPr>
                <w:sz w:val="18"/>
                <w:szCs w:val="18"/>
              </w:rPr>
            </w:pPr>
            <w:r w:rsidRPr="00805A2A">
              <w:rPr>
                <w:sz w:val="18"/>
                <w:szCs w:val="18"/>
              </w:rPr>
              <w:t xml:space="preserve">      "Checker_ID": "",</w:t>
            </w:r>
          </w:p>
          <w:p w:rsidR="00805A2A" w:rsidRPr="00805A2A" w:rsidRDefault="00805A2A" w:rsidP="00805A2A">
            <w:pPr>
              <w:rPr>
                <w:sz w:val="18"/>
                <w:szCs w:val="18"/>
              </w:rPr>
            </w:pPr>
            <w:r w:rsidRPr="00805A2A">
              <w:rPr>
                <w:sz w:val="18"/>
                <w:szCs w:val="18"/>
              </w:rPr>
              <w:t xml:space="preserve">      "Approver_ID": ""</w:t>
            </w:r>
          </w:p>
          <w:p w:rsidR="00805A2A" w:rsidRPr="00805A2A" w:rsidRDefault="00805A2A" w:rsidP="00805A2A">
            <w:pPr>
              <w:rPr>
                <w:sz w:val="18"/>
                <w:szCs w:val="18"/>
              </w:rPr>
            </w:pPr>
            <w:r w:rsidRPr="00805A2A">
              <w:rPr>
                <w:sz w:val="18"/>
                <w:szCs w:val="18"/>
              </w:rPr>
              <w:lastRenderedPageBreak/>
              <w:t xml:space="preserve">   },</w:t>
            </w:r>
          </w:p>
          <w:p w:rsidR="00805A2A" w:rsidRPr="00805A2A" w:rsidRDefault="00805A2A" w:rsidP="00805A2A">
            <w:pPr>
              <w:rPr>
                <w:sz w:val="18"/>
                <w:szCs w:val="18"/>
              </w:rPr>
            </w:pPr>
            <w:r w:rsidRPr="00805A2A">
              <w:rPr>
                <w:sz w:val="18"/>
                <w:szCs w:val="18"/>
              </w:rPr>
              <w:t xml:space="preserve">   "Body":    {</w:t>
            </w:r>
          </w:p>
          <w:p w:rsidR="00805A2A" w:rsidRPr="00805A2A" w:rsidRDefault="00805A2A" w:rsidP="00805A2A">
            <w:pPr>
              <w:rPr>
                <w:sz w:val="18"/>
                <w:szCs w:val="18"/>
              </w:rPr>
            </w:pPr>
            <w:r w:rsidRPr="00805A2A">
              <w:rPr>
                <w:sz w:val="18"/>
                <w:szCs w:val="18"/>
              </w:rPr>
              <w:t xml:space="preserve">      "Status": "Failure",</w:t>
            </w:r>
          </w:p>
          <w:p w:rsidR="00805A2A" w:rsidRPr="00805A2A" w:rsidRDefault="00805A2A" w:rsidP="00805A2A">
            <w:pPr>
              <w:rPr>
                <w:sz w:val="18"/>
                <w:szCs w:val="18"/>
              </w:rPr>
            </w:pPr>
            <w:r w:rsidRPr="00805A2A">
              <w:rPr>
                <w:sz w:val="18"/>
                <w:szCs w:val="18"/>
              </w:rPr>
              <w:t xml:space="preserve">      "Error_Cde": "ER002",</w:t>
            </w:r>
          </w:p>
          <w:p w:rsidR="00805A2A" w:rsidRPr="00805A2A" w:rsidRDefault="00805A2A" w:rsidP="00805A2A">
            <w:pPr>
              <w:rPr>
                <w:sz w:val="18"/>
                <w:szCs w:val="18"/>
              </w:rPr>
            </w:pPr>
            <w:r w:rsidRPr="00805A2A">
              <w:rPr>
                <w:sz w:val="18"/>
                <w:szCs w:val="18"/>
              </w:rPr>
              <w:t xml:space="preserve">      "Error_Desc": "Schema Validation Failure"</w:t>
            </w:r>
          </w:p>
          <w:p w:rsidR="00805A2A" w:rsidRPr="00805A2A" w:rsidRDefault="00805A2A" w:rsidP="00805A2A">
            <w:pPr>
              <w:rPr>
                <w:sz w:val="18"/>
                <w:szCs w:val="18"/>
              </w:rPr>
            </w:pPr>
            <w:r w:rsidRPr="00805A2A">
              <w:rPr>
                <w:sz w:val="18"/>
                <w:szCs w:val="18"/>
              </w:rPr>
              <w:t xml:space="preserve">   },</w:t>
            </w:r>
          </w:p>
          <w:p w:rsidR="00805A2A" w:rsidRPr="00805A2A" w:rsidRDefault="00805A2A" w:rsidP="00805A2A">
            <w:pPr>
              <w:rPr>
                <w:sz w:val="18"/>
                <w:szCs w:val="18"/>
              </w:rPr>
            </w:pPr>
            <w:r w:rsidRPr="00805A2A">
              <w:rPr>
                <w:sz w:val="18"/>
                <w:szCs w:val="18"/>
              </w:rPr>
              <w:t xml:space="preserve">   "Signature": {"Signature": "Sign"}</w:t>
            </w:r>
          </w:p>
          <w:p w:rsidR="00805A2A" w:rsidRDefault="00805A2A" w:rsidP="00805A2A">
            <w:r w:rsidRPr="00805A2A">
              <w:rPr>
                <w:sz w:val="18"/>
                <w:szCs w:val="18"/>
              </w:rPr>
              <w:t>}}</w:t>
            </w:r>
          </w:p>
        </w:tc>
      </w:tr>
    </w:tbl>
    <w:p w:rsidR="00805A2A" w:rsidRDefault="00805A2A" w:rsidP="00805A2A"/>
    <w:tbl>
      <w:tblPr>
        <w:tblStyle w:val="TableGrid"/>
        <w:tblW w:w="11766" w:type="dxa"/>
        <w:tblInd w:w="-1452" w:type="dxa"/>
        <w:tblLook w:val="04A0" w:firstRow="1" w:lastRow="0" w:firstColumn="1" w:lastColumn="0" w:noHBand="0" w:noVBand="1"/>
      </w:tblPr>
      <w:tblGrid>
        <w:gridCol w:w="3120"/>
        <w:gridCol w:w="4236"/>
        <w:gridCol w:w="4410"/>
      </w:tblGrid>
      <w:tr w:rsidR="006A7841" w:rsidTr="00054F44">
        <w:tc>
          <w:tcPr>
            <w:tcW w:w="3120" w:type="dxa"/>
            <w:shd w:val="clear" w:color="auto" w:fill="17365D" w:themeFill="text2" w:themeFillShade="BF"/>
          </w:tcPr>
          <w:p w:rsidR="006A7841" w:rsidRPr="00805A2A" w:rsidRDefault="006A7841" w:rsidP="00054F44">
            <w:pPr>
              <w:rPr>
                <w:color w:val="FFFFFF" w:themeColor="background1"/>
                <w:sz w:val="20"/>
                <w:szCs w:val="20"/>
              </w:rPr>
            </w:pPr>
          </w:p>
        </w:tc>
        <w:tc>
          <w:tcPr>
            <w:tcW w:w="4236" w:type="dxa"/>
            <w:shd w:val="clear" w:color="auto" w:fill="17365D" w:themeFill="text2" w:themeFillShade="BF"/>
          </w:tcPr>
          <w:p w:rsidR="006A7841" w:rsidRPr="00805A2A" w:rsidRDefault="006A7841" w:rsidP="00054F44">
            <w:pPr>
              <w:rPr>
                <w:color w:val="FFFFFF" w:themeColor="background1"/>
                <w:sz w:val="20"/>
                <w:szCs w:val="20"/>
              </w:rPr>
            </w:pPr>
            <w:r w:rsidRPr="00805A2A">
              <w:rPr>
                <w:color w:val="FFFFFF" w:themeColor="background1"/>
                <w:sz w:val="20"/>
                <w:szCs w:val="20"/>
              </w:rPr>
              <w:t>Request</w:t>
            </w:r>
          </w:p>
        </w:tc>
        <w:tc>
          <w:tcPr>
            <w:tcW w:w="4410" w:type="dxa"/>
            <w:shd w:val="clear" w:color="auto" w:fill="17365D" w:themeFill="text2" w:themeFillShade="BF"/>
          </w:tcPr>
          <w:p w:rsidR="006A7841" w:rsidRPr="00805A2A" w:rsidRDefault="006A7841" w:rsidP="00054F44">
            <w:pPr>
              <w:rPr>
                <w:color w:val="FFFFFF" w:themeColor="background1"/>
                <w:sz w:val="20"/>
                <w:szCs w:val="20"/>
              </w:rPr>
            </w:pPr>
            <w:r w:rsidRPr="00805A2A">
              <w:rPr>
                <w:color w:val="FFFFFF" w:themeColor="background1"/>
                <w:sz w:val="20"/>
                <w:szCs w:val="20"/>
              </w:rPr>
              <w:t>Response</w:t>
            </w:r>
          </w:p>
        </w:tc>
      </w:tr>
      <w:tr w:rsidR="006A7841" w:rsidTr="00054F44">
        <w:tc>
          <w:tcPr>
            <w:tcW w:w="3120" w:type="dxa"/>
            <w:shd w:val="clear" w:color="auto" w:fill="D9D9D9" w:themeFill="background1" w:themeFillShade="D9"/>
          </w:tcPr>
          <w:p w:rsidR="006A7841" w:rsidRPr="00805A2A" w:rsidRDefault="006A7841" w:rsidP="00054F44">
            <w:pPr>
              <w:rPr>
                <w:b/>
                <w:sz w:val="20"/>
                <w:szCs w:val="20"/>
              </w:rPr>
            </w:pPr>
            <w:r w:rsidRPr="00805A2A">
              <w:rPr>
                <w:b/>
                <w:sz w:val="20"/>
                <w:szCs w:val="20"/>
              </w:rPr>
              <w:t>‘Schema validation Failure’ when unwanted spaces entered in the fields</w:t>
            </w:r>
          </w:p>
        </w:tc>
        <w:tc>
          <w:tcPr>
            <w:tcW w:w="4236" w:type="dxa"/>
            <w:shd w:val="clear" w:color="auto" w:fill="D9D9D9" w:themeFill="background1" w:themeFillShade="D9"/>
          </w:tcPr>
          <w:p w:rsidR="006A7841" w:rsidRPr="00805A2A" w:rsidRDefault="006A7841" w:rsidP="00054F44">
            <w:pPr>
              <w:rPr>
                <w:sz w:val="18"/>
                <w:szCs w:val="18"/>
              </w:rPr>
            </w:pPr>
            <w:r w:rsidRPr="00805A2A">
              <w:rPr>
                <w:sz w:val="18"/>
                <w:szCs w:val="18"/>
              </w:rPr>
              <w:t xml:space="preserve">{  </w:t>
            </w:r>
          </w:p>
          <w:p w:rsidR="006A7841" w:rsidRPr="00805A2A" w:rsidRDefault="006A7841" w:rsidP="00054F44">
            <w:pPr>
              <w:rPr>
                <w:sz w:val="18"/>
                <w:szCs w:val="18"/>
              </w:rPr>
            </w:pPr>
            <w:r w:rsidRPr="00805A2A">
              <w:rPr>
                <w:sz w:val="18"/>
                <w:szCs w:val="18"/>
              </w:rPr>
              <w:t xml:space="preserve">   "Ben_Temp_Acc_Enq_Req":{  </w:t>
            </w:r>
          </w:p>
          <w:p w:rsidR="006A7841" w:rsidRPr="00805A2A" w:rsidRDefault="006A7841" w:rsidP="00054F44">
            <w:pPr>
              <w:rPr>
                <w:sz w:val="18"/>
                <w:szCs w:val="18"/>
              </w:rPr>
            </w:pPr>
            <w:r w:rsidRPr="00805A2A">
              <w:rPr>
                <w:sz w:val="18"/>
                <w:szCs w:val="18"/>
              </w:rPr>
              <w:t xml:space="preserve">      "Header":{  </w:t>
            </w:r>
          </w:p>
          <w:p w:rsidR="006A7841" w:rsidRPr="00805A2A" w:rsidRDefault="006A7841" w:rsidP="00054F44">
            <w:pPr>
              <w:rPr>
                <w:sz w:val="18"/>
                <w:szCs w:val="18"/>
              </w:rPr>
            </w:pPr>
            <w:r w:rsidRPr="00805A2A">
              <w:rPr>
                <w:sz w:val="18"/>
                <w:szCs w:val="18"/>
              </w:rPr>
              <w:t xml:space="preserve">         "TranID":"15227681630",</w:t>
            </w:r>
          </w:p>
          <w:p w:rsidR="006A7841" w:rsidRPr="00805A2A" w:rsidRDefault="006A7841" w:rsidP="00054F44">
            <w:pPr>
              <w:rPr>
                <w:sz w:val="18"/>
                <w:szCs w:val="18"/>
              </w:rPr>
            </w:pPr>
            <w:r w:rsidRPr="00805A2A">
              <w:rPr>
                <w:sz w:val="18"/>
                <w:szCs w:val="18"/>
              </w:rPr>
              <w:t xml:space="preserve">         "Corp_ID":"</w:t>
            </w:r>
            <w:r w:rsidR="004B0475">
              <w:rPr>
                <w:sz w:val="18"/>
                <w:szCs w:val="18"/>
              </w:rPr>
              <w:t>CorpID</w:t>
            </w:r>
            <w:r w:rsidRPr="00805A2A">
              <w:rPr>
                <w:sz w:val="18"/>
                <w:szCs w:val="18"/>
              </w:rPr>
              <w:t>",</w:t>
            </w:r>
          </w:p>
          <w:p w:rsidR="006A7841" w:rsidRPr="00805A2A" w:rsidRDefault="006A7841" w:rsidP="00054F44">
            <w:pPr>
              <w:rPr>
                <w:sz w:val="18"/>
                <w:szCs w:val="18"/>
              </w:rPr>
            </w:pPr>
            <w:r w:rsidRPr="00805A2A">
              <w:rPr>
                <w:sz w:val="18"/>
                <w:szCs w:val="18"/>
              </w:rPr>
              <w:t xml:space="preserve">         "Maker_ID":"",</w:t>
            </w:r>
          </w:p>
          <w:p w:rsidR="006A7841" w:rsidRPr="00805A2A" w:rsidRDefault="006A7841" w:rsidP="00054F44">
            <w:pPr>
              <w:rPr>
                <w:sz w:val="18"/>
                <w:szCs w:val="18"/>
              </w:rPr>
            </w:pPr>
            <w:r w:rsidRPr="00805A2A">
              <w:rPr>
                <w:sz w:val="18"/>
                <w:szCs w:val="18"/>
              </w:rPr>
              <w:t xml:space="preserve">         "Checker_ID":"",</w:t>
            </w:r>
          </w:p>
          <w:p w:rsidR="006A7841" w:rsidRPr="00805A2A" w:rsidRDefault="006A7841" w:rsidP="00054F44">
            <w:pPr>
              <w:rPr>
                <w:sz w:val="18"/>
                <w:szCs w:val="18"/>
              </w:rPr>
            </w:pPr>
            <w:r w:rsidRPr="00805A2A">
              <w:rPr>
                <w:sz w:val="18"/>
                <w:szCs w:val="18"/>
              </w:rPr>
              <w:t xml:space="preserve">         "Approver_ID":""</w:t>
            </w:r>
          </w:p>
          <w:p w:rsidR="006A7841" w:rsidRPr="00805A2A" w:rsidRDefault="006A7841" w:rsidP="00054F44">
            <w:pPr>
              <w:rPr>
                <w:sz w:val="18"/>
                <w:szCs w:val="18"/>
              </w:rPr>
            </w:pPr>
            <w:r w:rsidRPr="00805A2A">
              <w:rPr>
                <w:sz w:val="18"/>
                <w:szCs w:val="18"/>
              </w:rPr>
              <w:t xml:space="preserve">      },</w:t>
            </w:r>
          </w:p>
          <w:p w:rsidR="00251B82" w:rsidRDefault="006A7841" w:rsidP="00054F44">
            <w:pPr>
              <w:rPr>
                <w:sz w:val="18"/>
                <w:szCs w:val="18"/>
              </w:rPr>
            </w:pPr>
            <w:r w:rsidRPr="00805A2A">
              <w:rPr>
                <w:sz w:val="18"/>
                <w:szCs w:val="18"/>
              </w:rPr>
              <w:t xml:space="preserve">      "Body":{  </w:t>
            </w:r>
            <w:r w:rsidR="00251B82">
              <w:rPr>
                <w:sz w:val="18"/>
                <w:szCs w:val="18"/>
              </w:rPr>
              <w:t xml:space="preserve">       </w:t>
            </w:r>
          </w:p>
          <w:p w:rsidR="006A7841" w:rsidRPr="00805A2A" w:rsidRDefault="00251B82" w:rsidP="00054F44">
            <w:pPr>
              <w:rPr>
                <w:sz w:val="18"/>
                <w:szCs w:val="18"/>
              </w:rPr>
            </w:pPr>
            <w:r>
              <w:rPr>
                <w:sz w:val="18"/>
                <w:szCs w:val="18"/>
              </w:rPr>
              <w:t xml:space="preserve">         </w:t>
            </w:r>
            <w:r w:rsidRPr="00251B82">
              <w:rPr>
                <w:sz w:val="18"/>
                <w:szCs w:val="18"/>
              </w:rPr>
              <w:t>"Ben_ID":""</w:t>
            </w:r>
            <w:r>
              <w:rPr>
                <w:sz w:val="18"/>
                <w:szCs w:val="18"/>
              </w:rPr>
              <w:t>,</w:t>
            </w:r>
            <w:r w:rsidR="006A7841" w:rsidRPr="00805A2A">
              <w:rPr>
                <w:sz w:val="18"/>
                <w:szCs w:val="18"/>
              </w:rPr>
              <w:t xml:space="preserve">        </w:t>
            </w:r>
          </w:p>
          <w:p w:rsidR="006A7841" w:rsidRPr="00805A2A" w:rsidRDefault="006A7841" w:rsidP="00054F44">
            <w:pPr>
              <w:rPr>
                <w:sz w:val="18"/>
                <w:szCs w:val="18"/>
              </w:rPr>
            </w:pPr>
            <w:r w:rsidRPr="00805A2A">
              <w:rPr>
                <w:sz w:val="18"/>
                <w:szCs w:val="18"/>
              </w:rPr>
              <w:t xml:space="preserve">         </w:t>
            </w:r>
            <w:r w:rsidRPr="00251B82">
              <w:rPr>
                <w:sz w:val="18"/>
                <w:szCs w:val="18"/>
                <w:shd w:val="clear" w:color="auto" w:fill="FFC000"/>
              </w:rPr>
              <w:t>"Date":"</w:t>
            </w:r>
            <w:r w:rsidR="00251B82" w:rsidRPr="00251B82">
              <w:rPr>
                <w:sz w:val="18"/>
                <w:szCs w:val="18"/>
                <w:shd w:val="clear" w:color="auto" w:fill="FFC000"/>
              </w:rPr>
              <w:t xml:space="preserve">  </w:t>
            </w:r>
            <w:r w:rsidRPr="00251B82">
              <w:rPr>
                <w:sz w:val="18"/>
                <w:szCs w:val="18"/>
                <w:shd w:val="clear" w:color="auto" w:fill="FFC000"/>
              </w:rPr>
              <w:t>"</w:t>
            </w:r>
          </w:p>
          <w:p w:rsidR="006A7841" w:rsidRPr="00805A2A" w:rsidRDefault="006A7841" w:rsidP="00054F44">
            <w:pPr>
              <w:rPr>
                <w:sz w:val="18"/>
                <w:szCs w:val="18"/>
              </w:rPr>
            </w:pPr>
            <w:r w:rsidRPr="00805A2A">
              <w:rPr>
                <w:sz w:val="18"/>
                <w:szCs w:val="18"/>
              </w:rPr>
              <w:t xml:space="preserve">      },</w:t>
            </w:r>
          </w:p>
          <w:p w:rsidR="006A7841" w:rsidRPr="00805A2A" w:rsidRDefault="006A7841" w:rsidP="00054F44">
            <w:pPr>
              <w:rPr>
                <w:sz w:val="18"/>
                <w:szCs w:val="18"/>
              </w:rPr>
            </w:pPr>
            <w:r w:rsidRPr="00805A2A">
              <w:rPr>
                <w:sz w:val="18"/>
                <w:szCs w:val="18"/>
              </w:rPr>
              <w:t xml:space="preserve">      "Signature":{  </w:t>
            </w:r>
          </w:p>
          <w:p w:rsidR="006A7841" w:rsidRPr="00805A2A" w:rsidRDefault="006A7841" w:rsidP="00054F44">
            <w:pPr>
              <w:rPr>
                <w:sz w:val="18"/>
                <w:szCs w:val="18"/>
              </w:rPr>
            </w:pPr>
            <w:r w:rsidRPr="00805A2A">
              <w:rPr>
                <w:sz w:val="18"/>
                <w:szCs w:val="18"/>
              </w:rPr>
              <w:t xml:space="preserve">         "Signature":"Sign"</w:t>
            </w:r>
          </w:p>
          <w:p w:rsidR="006A7841" w:rsidRPr="00805A2A" w:rsidRDefault="006A7841" w:rsidP="00054F44">
            <w:pPr>
              <w:rPr>
                <w:sz w:val="18"/>
                <w:szCs w:val="18"/>
              </w:rPr>
            </w:pPr>
            <w:r w:rsidRPr="00805A2A">
              <w:rPr>
                <w:sz w:val="18"/>
                <w:szCs w:val="18"/>
              </w:rPr>
              <w:t xml:space="preserve">      }</w:t>
            </w:r>
          </w:p>
          <w:p w:rsidR="006A7841" w:rsidRDefault="006A7841" w:rsidP="00054F44">
            <w:r>
              <w:t xml:space="preserve">   }</w:t>
            </w:r>
          </w:p>
          <w:p w:rsidR="006A7841" w:rsidRDefault="006A7841" w:rsidP="00054F44">
            <w:r>
              <w:t>}</w:t>
            </w:r>
          </w:p>
        </w:tc>
        <w:tc>
          <w:tcPr>
            <w:tcW w:w="4410" w:type="dxa"/>
            <w:shd w:val="clear" w:color="auto" w:fill="D9D9D9" w:themeFill="background1" w:themeFillShade="D9"/>
          </w:tcPr>
          <w:p w:rsidR="006A7841" w:rsidRPr="00805A2A" w:rsidRDefault="006A7841" w:rsidP="00054F44">
            <w:pPr>
              <w:rPr>
                <w:sz w:val="18"/>
                <w:szCs w:val="18"/>
              </w:rPr>
            </w:pPr>
            <w:r w:rsidRPr="00805A2A">
              <w:rPr>
                <w:sz w:val="18"/>
                <w:szCs w:val="18"/>
              </w:rPr>
              <w:t>{"Ben_Temp_Acc_Enq_Res": {</w:t>
            </w:r>
          </w:p>
          <w:p w:rsidR="006A7841" w:rsidRPr="00805A2A" w:rsidRDefault="006A7841" w:rsidP="00054F44">
            <w:pPr>
              <w:rPr>
                <w:sz w:val="18"/>
                <w:szCs w:val="18"/>
              </w:rPr>
            </w:pPr>
            <w:r w:rsidRPr="00805A2A">
              <w:rPr>
                <w:sz w:val="18"/>
                <w:szCs w:val="18"/>
              </w:rPr>
              <w:t xml:space="preserve">   "Header":    {</w:t>
            </w:r>
          </w:p>
          <w:p w:rsidR="006A7841" w:rsidRPr="00805A2A" w:rsidRDefault="006A7841" w:rsidP="00054F44">
            <w:pPr>
              <w:rPr>
                <w:sz w:val="18"/>
                <w:szCs w:val="18"/>
              </w:rPr>
            </w:pPr>
            <w:r w:rsidRPr="00805A2A">
              <w:rPr>
                <w:sz w:val="18"/>
                <w:szCs w:val="18"/>
              </w:rPr>
              <w:t xml:space="preserve">      "TranID": "15227681630",</w:t>
            </w:r>
          </w:p>
          <w:p w:rsidR="006A7841" w:rsidRPr="00805A2A" w:rsidRDefault="006A7841" w:rsidP="00054F44">
            <w:pPr>
              <w:rPr>
                <w:sz w:val="18"/>
                <w:szCs w:val="18"/>
              </w:rPr>
            </w:pPr>
            <w:r w:rsidRPr="00805A2A">
              <w:rPr>
                <w:sz w:val="18"/>
                <w:szCs w:val="18"/>
              </w:rPr>
              <w:t xml:space="preserve">      "Corp_ID": "</w:t>
            </w:r>
            <w:r w:rsidR="004B0475">
              <w:rPr>
                <w:sz w:val="18"/>
                <w:szCs w:val="18"/>
              </w:rPr>
              <w:t>CorpID</w:t>
            </w:r>
            <w:r w:rsidRPr="00805A2A">
              <w:rPr>
                <w:sz w:val="18"/>
                <w:szCs w:val="18"/>
              </w:rPr>
              <w:t>",</w:t>
            </w:r>
          </w:p>
          <w:p w:rsidR="006A7841" w:rsidRPr="00805A2A" w:rsidRDefault="006A7841" w:rsidP="00054F44">
            <w:pPr>
              <w:rPr>
                <w:sz w:val="18"/>
                <w:szCs w:val="18"/>
              </w:rPr>
            </w:pPr>
            <w:r w:rsidRPr="00805A2A">
              <w:rPr>
                <w:sz w:val="18"/>
                <w:szCs w:val="18"/>
              </w:rPr>
              <w:t xml:space="preserve">      "Maker_ID": "",</w:t>
            </w:r>
          </w:p>
          <w:p w:rsidR="006A7841" w:rsidRPr="00805A2A" w:rsidRDefault="006A7841" w:rsidP="00054F44">
            <w:pPr>
              <w:rPr>
                <w:sz w:val="18"/>
                <w:szCs w:val="18"/>
              </w:rPr>
            </w:pPr>
            <w:r w:rsidRPr="00805A2A">
              <w:rPr>
                <w:sz w:val="18"/>
                <w:szCs w:val="18"/>
              </w:rPr>
              <w:t xml:space="preserve">      "Checker_ID": "",</w:t>
            </w:r>
          </w:p>
          <w:p w:rsidR="006A7841" w:rsidRPr="00805A2A" w:rsidRDefault="006A7841" w:rsidP="00054F44">
            <w:pPr>
              <w:rPr>
                <w:sz w:val="18"/>
                <w:szCs w:val="18"/>
              </w:rPr>
            </w:pPr>
            <w:r w:rsidRPr="00805A2A">
              <w:rPr>
                <w:sz w:val="18"/>
                <w:szCs w:val="18"/>
              </w:rPr>
              <w:t xml:space="preserve">      "Approver_ID": ""</w:t>
            </w:r>
          </w:p>
          <w:p w:rsidR="006A7841" w:rsidRPr="00805A2A" w:rsidRDefault="006A7841" w:rsidP="00054F44">
            <w:pPr>
              <w:rPr>
                <w:sz w:val="18"/>
                <w:szCs w:val="18"/>
              </w:rPr>
            </w:pPr>
            <w:r w:rsidRPr="00805A2A">
              <w:rPr>
                <w:sz w:val="18"/>
                <w:szCs w:val="18"/>
              </w:rPr>
              <w:t xml:space="preserve">   },</w:t>
            </w:r>
          </w:p>
          <w:p w:rsidR="006A7841" w:rsidRPr="00805A2A" w:rsidRDefault="006A7841" w:rsidP="00054F44">
            <w:pPr>
              <w:rPr>
                <w:sz w:val="18"/>
                <w:szCs w:val="18"/>
              </w:rPr>
            </w:pPr>
            <w:r w:rsidRPr="00805A2A">
              <w:rPr>
                <w:sz w:val="18"/>
                <w:szCs w:val="18"/>
              </w:rPr>
              <w:t xml:space="preserve">   "Body":    {</w:t>
            </w:r>
          </w:p>
          <w:p w:rsidR="006A7841" w:rsidRPr="00805A2A" w:rsidRDefault="006A7841" w:rsidP="00054F44">
            <w:pPr>
              <w:rPr>
                <w:sz w:val="18"/>
                <w:szCs w:val="18"/>
              </w:rPr>
            </w:pPr>
            <w:r w:rsidRPr="00805A2A">
              <w:rPr>
                <w:sz w:val="18"/>
                <w:szCs w:val="18"/>
              </w:rPr>
              <w:t xml:space="preserve">      "Status": "Failure",</w:t>
            </w:r>
          </w:p>
          <w:p w:rsidR="006A7841" w:rsidRPr="00805A2A" w:rsidRDefault="006A7841" w:rsidP="00054F44">
            <w:pPr>
              <w:rPr>
                <w:sz w:val="18"/>
                <w:szCs w:val="18"/>
              </w:rPr>
            </w:pPr>
            <w:r w:rsidRPr="00805A2A">
              <w:rPr>
                <w:sz w:val="18"/>
                <w:szCs w:val="18"/>
              </w:rPr>
              <w:t xml:space="preserve">      "Error_Cde": "ER002",</w:t>
            </w:r>
          </w:p>
          <w:p w:rsidR="006A7841" w:rsidRPr="00805A2A" w:rsidRDefault="006A7841" w:rsidP="00054F44">
            <w:pPr>
              <w:rPr>
                <w:sz w:val="18"/>
                <w:szCs w:val="18"/>
              </w:rPr>
            </w:pPr>
            <w:r w:rsidRPr="00805A2A">
              <w:rPr>
                <w:sz w:val="18"/>
                <w:szCs w:val="18"/>
              </w:rPr>
              <w:t xml:space="preserve">      "Error_Desc": "Schema Validation Failure"</w:t>
            </w:r>
          </w:p>
          <w:p w:rsidR="006A7841" w:rsidRPr="00805A2A" w:rsidRDefault="006A7841" w:rsidP="00054F44">
            <w:pPr>
              <w:rPr>
                <w:sz w:val="18"/>
                <w:szCs w:val="18"/>
              </w:rPr>
            </w:pPr>
            <w:r w:rsidRPr="00805A2A">
              <w:rPr>
                <w:sz w:val="18"/>
                <w:szCs w:val="18"/>
              </w:rPr>
              <w:t xml:space="preserve">   },</w:t>
            </w:r>
          </w:p>
          <w:p w:rsidR="006A7841" w:rsidRPr="00805A2A" w:rsidRDefault="006A7841" w:rsidP="00054F44">
            <w:pPr>
              <w:rPr>
                <w:sz w:val="18"/>
                <w:szCs w:val="18"/>
              </w:rPr>
            </w:pPr>
            <w:r w:rsidRPr="00805A2A">
              <w:rPr>
                <w:sz w:val="18"/>
                <w:szCs w:val="18"/>
              </w:rPr>
              <w:t xml:space="preserve">   "Signature": {"Signature": "Sign"}</w:t>
            </w:r>
          </w:p>
          <w:p w:rsidR="006A7841" w:rsidRDefault="006A7841" w:rsidP="00054F44">
            <w:r w:rsidRPr="00805A2A">
              <w:rPr>
                <w:sz w:val="18"/>
                <w:szCs w:val="18"/>
              </w:rPr>
              <w:t>}}</w:t>
            </w:r>
          </w:p>
        </w:tc>
      </w:tr>
    </w:tbl>
    <w:p w:rsidR="00805A2A" w:rsidRDefault="00805A2A" w:rsidP="00805A2A"/>
    <w:p w:rsidR="00054F44" w:rsidRPr="00805A2A" w:rsidRDefault="00054F44" w:rsidP="00805A2A"/>
    <w:tbl>
      <w:tblPr>
        <w:tblStyle w:val="TableGrid"/>
        <w:tblW w:w="11766" w:type="dxa"/>
        <w:tblInd w:w="-1452" w:type="dxa"/>
        <w:tblLook w:val="04A0" w:firstRow="1" w:lastRow="0" w:firstColumn="1" w:lastColumn="0" w:noHBand="0" w:noVBand="1"/>
      </w:tblPr>
      <w:tblGrid>
        <w:gridCol w:w="3120"/>
        <w:gridCol w:w="4236"/>
        <w:gridCol w:w="4410"/>
      </w:tblGrid>
      <w:tr w:rsidR="00D676F9" w:rsidTr="00054F44">
        <w:tc>
          <w:tcPr>
            <w:tcW w:w="3120" w:type="dxa"/>
            <w:shd w:val="clear" w:color="auto" w:fill="17365D" w:themeFill="text2" w:themeFillShade="BF"/>
          </w:tcPr>
          <w:p w:rsidR="00D676F9" w:rsidRPr="00805A2A" w:rsidRDefault="00D676F9" w:rsidP="00054F44">
            <w:pPr>
              <w:rPr>
                <w:color w:val="FFFFFF" w:themeColor="background1"/>
                <w:sz w:val="20"/>
                <w:szCs w:val="20"/>
              </w:rPr>
            </w:pPr>
          </w:p>
        </w:tc>
        <w:tc>
          <w:tcPr>
            <w:tcW w:w="4236" w:type="dxa"/>
            <w:shd w:val="clear" w:color="auto" w:fill="17365D" w:themeFill="text2" w:themeFillShade="BF"/>
          </w:tcPr>
          <w:p w:rsidR="00D676F9" w:rsidRPr="00805A2A" w:rsidRDefault="00D676F9" w:rsidP="00054F44">
            <w:pPr>
              <w:rPr>
                <w:color w:val="FFFFFF" w:themeColor="background1"/>
                <w:sz w:val="20"/>
                <w:szCs w:val="20"/>
              </w:rPr>
            </w:pPr>
            <w:r w:rsidRPr="00805A2A">
              <w:rPr>
                <w:color w:val="FFFFFF" w:themeColor="background1"/>
                <w:sz w:val="20"/>
                <w:szCs w:val="20"/>
              </w:rPr>
              <w:t>Request</w:t>
            </w:r>
          </w:p>
        </w:tc>
        <w:tc>
          <w:tcPr>
            <w:tcW w:w="4410" w:type="dxa"/>
            <w:shd w:val="clear" w:color="auto" w:fill="17365D" w:themeFill="text2" w:themeFillShade="BF"/>
          </w:tcPr>
          <w:p w:rsidR="00D676F9" w:rsidRPr="00805A2A" w:rsidRDefault="00D676F9" w:rsidP="00054F44">
            <w:pPr>
              <w:rPr>
                <w:color w:val="FFFFFF" w:themeColor="background1"/>
                <w:sz w:val="20"/>
                <w:szCs w:val="20"/>
              </w:rPr>
            </w:pPr>
            <w:r w:rsidRPr="00805A2A">
              <w:rPr>
                <w:color w:val="FFFFFF" w:themeColor="background1"/>
                <w:sz w:val="20"/>
                <w:szCs w:val="20"/>
              </w:rPr>
              <w:t>Response</w:t>
            </w:r>
          </w:p>
        </w:tc>
      </w:tr>
      <w:tr w:rsidR="00D676F9" w:rsidTr="00054F44">
        <w:tc>
          <w:tcPr>
            <w:tcW w:w="3120" w:type="dxa"/>
            <w:shd w:val="clear" w:color="auto" w:fill="D9D9D9" w:themeFill="background1" w:themeFillShade="D9"/>
          </w:tcPr>
          <w:p w:rsidR="00D676F9" w:rsidRPr="00805A2A" w:rsidRDefault="00D676F9" w:rsidP="00054F44">
            <w:pPr>
              <w:rPr>
                <w:b/>
                <w:sz w:val="20"/>
                <w:szCs w:val="20"/>
              </w:rPr>
            </w:pPr>
            <w:r w:rsidRPr="00805A2A">
              <w:rPr>
                <w:b/>
                <w:sz w:val="20"/>
                <w:szCs w:val="20"/>
              </w:rPr>
              <w:t>‘Schema validation Failure’</w:t>
            </w:r>
            <w:r>
              <w:rPr>
                <w:b/>
                <w:sz w:val="20"/>
                <w:szCs w:val="20"/>
              </w:rPr>
              <w:t xml:space="preserve"> when Date format is not as expected</w:t>
            </w:r>
          </w:p>
        </w:tc>
        <w:tc>
          <w:tcPr>
            <w:tcW w:w="4236" w:type="dxa"/>
            <w:shd w:val="clear" w:color="auto" w:fill="D9D9D9" w:themeFill="background1" w:themeFillShade="D9"/>
          </w:tcPr>
          <w:p w:rsidR="00D676F9" w:rsidRPr="00805A2A" w:rsidRDefault="00D676F9" w:rsidP="00054F44">
            <w:pPr>
              <w:rPr>
                <w:sz w:val="18"/>
                <w:szCs w:val="18"/>
              </w:rPr>
            </w:pPr>
            <w:r w:rsidRPr="00805A2A">
              <w:rPr>
                <w:sz w:val="18"/>
                <w:szCs w:val="18"/>
              </w:rPr>
              <w:t xml:space="preserve">{  </w:t>
            </w:r>
          </w:p>
          <w:p w:rsidR="00D676F9" w:rsidRPr="00805A2A" w:rsidRDefault="00D676F9" w:rsidP="00054F44">
            <w:pPr>
              <w:rPr>
                <w:sz w:val="18"/>
                <w:szCs w:val="18"/>
              </w:rPr>
            </w:pPr>
            <w:r w:rsidRPr="00805A2A">
              <w:rPr>
                <w:sz w:val="18"/>
                <w:szCs w:val="18"/>
              </w:rPr>
              <w:t xml:space="preserve">   "Ben_Temp_Acc_Enq_Req":{  </w:t>
            </w:r>
          </w:p>
          <w:p w:rsidR="00D676F9" w:rsidRPr="00805A2A" w:rsidRDefault="00D676F9" w:rsidP="00054F44">
            <w:pPr>
              <w:rPr>
                <w:sz w:val="18"/>
                <w:szCs w:val="18"/>
              </w:rPr>
            </w:pPr>
            <w:r w:rsidRPr="00805A2A">
              <w:rPr>
                <w:sz w:val="18"/>
                <w:szCs w:val="18"/>
              </w:rPr>
              <w:t xml:space="preserve">      "Header":{  </w:t>
            </w:r>
          </w:p>
          <w:p w:rsidR="00D676F9" w:rsidRPr="00805A2A" w:rsidRDefault="00D676F9" w:rsidP="00054F44">
            <w:pPr>
              <w:rPr>
                <w:sz w:val="18"/>
                <w:szCs w:val="18"/>
              </w:rPr>
            </w:pPr>
            <w:r w:rsidRPr="00805A2A">
              <w:rPr>
                <w:sz w:val="18"/>
                <w:szCs w:val="18"/>
              </w:rPr>
              <w:t xml:space="preserve">         "TranID":"15227681630",</w:t>
            </w:r>
          </w:p>
          <w:p w:rsidR="00D676F9" w:rsidRPr="00805A2A" w:rsidRDefault="00D676F9" w:rsidP="00054F44">
            <w:pPr>
              <w:rPr>
                <w:sz w:val="18"/>
                <w:szCs w:val="18"/>
              </w:rPr>
            </w:pPr>
            <w:r w:rsidRPr="00805A2A">
              <w:rPr>
                <w:sz w:val="18"/>
                <w:szCs w:val="18"/>
              </w:rPr>
              <w:t xml:space="preserve">         "Corp_ID":"</w:t>
            </w:r>
            <w:r w:rsidR="00742BEA">
              <w:rPr>
                <w:sz w:val="18"/>
                <w:szCs w:val="18"/>
              </w:rPr>
              <w:t>CorpID</w:t>
            </w:r>
            <w:r w:rsidRPr="00805A2A">
              <w:rPr>
                <w:sz w:val="18"/>
                <w:szCs w:val="18"/>
              </w:rPr>
              <w:t>",</w:t>
            </w:r>
          </w:p>
          <w:p w:rsidR="00D676F9" w:rsidRPr="00805A2A" w:rsidRDefault="00D676F9" w:rsidP="00054F44">
            <w:pPr>
              <w:rPr>
                <w:sz w:val="18"/>
                <w:szCs w:val="18"/>
              </w:rPr>
            </w:pPr>
            <w:r w:rsidRPr="00805A2A">
              <w:rPr>
                <w:sz w:val="18"/>
                <w:szCs w:val="18"/>
              </w:rPr>
              <w:t xml:space="preserve">         "Maker_ID":"",</w:t>
            </w:r>
          </w:p>
          <w:p w:rsidR="00D676F9" w:rsidRPr="00805A2A" w:rsidRDefault="00D676F9" w:rsidP="00054F44">
            <w:pPr>
              <w:rPr>
                <w:sz w:val="18"/>
                <w:szCs w:val="18"/>
              </w:rPr>
            </w:pPr>
            <w:r w:rsidRPr="00805A2A">
              <w:rPr>
                <w:sz w:val="18"/>
                <w:szCs w:val="18"/>
              </w:rPr>
              <w:t xml:space="preserve">         "Checker_ID":"",</w:t>
            </w:r>
          </w:p>
          <w:p w:rsidR="00D676F9" w:rsidRPr="00805A2A" w:rsidRDefault="00D676F9" w:rsidP="00054F44">
            <w:pPr>
              <w:rPr>
                <w:sz w:val="18"/>
                <w:szCs w:val="18"/>
              </w:rPr>
            </w:pPr>
            <w:r w:rsidRPr="00805A2A">
              <w:rPr>
                <w:sz w:val="18"/>
                <w:szCs w:val="18"/>
              </w:rPr>
              <w:t xml:space="preserve">         "Approver_ID":""</w:t>
            </w:r>
          </w:p>
          <w:p w:rsidR="00D676F9" w:rsidRPr="00805A2A" w:rsidRDefault="00D676F9" w:rsidP="00054F44">
            <w:pPr>
              <w:rPr>
                <w:sz w:val="18"/>
                <w:szCs w:val="18"/>
              </w:rPr>
            </w:pPr>
            <w:r w:rsidRPr="00805A2A">
              <w:rPr>
                <w:sz w:val="18"/>
                <w:szCs w:val="18"/>
              </w:rPr>
              <w:t xml:space="preserve">      },</w:t>
            </w:r>
          </w:p>
          <w:p w:rsidR="00D676F9" w:rsidRDefault="00D676F9" w:rsidP="00054F44">
            <w:pPr>
              <w:rPr>
                <w:sz w:val="18"/>
                <w:szCs w:val="18"/>
              </w:rPr>
            </w:pPr>
            <w:r w:rsidRPr="00805A2A">
              <w:rPr>
                <w:sz w:val="18"/>
                <w:szCs w:val="18"/>
              </w:rPr>
              <w:t xml:space="preserve">      "Body":{  </w:t>
            </w:r>
            <w:r>
              <w:rPr>
                <w:sz w:val="18"/>
                <w:szCs w:val="18"/>
              </w:rPr>
              <w:t xml:space="preserve">       </w:t>
            </w:r>
          </w:p>
          <w:p w:rsidR="00D676F9" w:rsidRPr="00805A2A" w:rsidRDefault="00D676F9" w:rsidP="00054F44">
            <w:pPr>
              <w:rPr>
                <w:sz w:val="18"/>
                <w:szCs w:val="18"/>
              </w:rPr>
            </w:pPr>
            <w:r>
              <w:rPr>
                <w:sz w:val="18"/>
                <w:szCs w:val="18"/>
              </w:rPr>
              <w:t xml:space="preserve">         </w:t>
            </w:r>
            <w:r w:rsidRPr="00251B82">
              <w:rPr>
                <w:sz w:val="18"/>
                <w:szCs w:val="18"/>
              </w:rPr>
              <w:t>"Ben_ID":"</w:t>
            </w:r>
            <w:r w:rsidR="00D5400F">
              <w:rPr>
                <w:sz w:val="18"/>
                <w:szCs w:val="18"/>
              </w:rPr>
              <w:t>BEN12345</w:t>
            </w:r>
            <w:r w:rsidRPr="00251B82">
              <w:rPr>
                <w:sz w:val="18"/>
                <w:szCs w:val="18"/>
              </w:rPr>
              <w:t>"</w:t>
            </w:r>
            <w:r>
              <w:rPr>
                <w:sz w:val="18"/>
                <w:szCs w:val="18"/>
              </w:rPr>
              <w:t>,</w:t>
            </w:r>
            <w:r w:rsidRPr="00805A2A">
              <w:rPr>
                <w:sz w:val="18"/>
                <w:szCs w:val="18"/>
              </w:rPr>
              <w:t xml:space="preserve">        </w:t>
            </w:r>
          </w:p>
          <w:p w:rsidR="00D5400F" w:rsidRDefault="00D5400F" w:rsidP="00054F44">
            <w:pPr>
              <w:rPr>
                <w:sz w:val="18"/>
                <w:szCs w:val="18"/>
              </w:rPr>
            </w:pPr>
            <w:r>
              <w:rPr>
                <w:sz w:val="18"/>
                <w:szCs w:val="18"/>
              </w:rPr>
              <w:t xml:space="preserve">         </w:t>
            </w:r>
            <w:r w:rsidRPr="003F6F41">
              <w:rPr>
                <w:sz w:val="18"/>
                <w:szCs w:val="18"/>
                <w:shd w:val="clear" w:color="auto" w:fill="FFC000"/>
              </w:rPr>
              <w:t>"Date":"05/MAR/16"</w:t>
            </w:r>
          </w:p>
          <w:p w:rsidR="00D676F9" w:rsidRPr="00805A2A" w:rsidRDefault="00D676F9" w:rsidP="00054F44">
            <w:pPr>
              <w:rPr>
                <w:sz w:val="18"/>
                <w:szCs w:val="18"/>
              </w:rPr>
            </w:pPr>
            <w:r w:rsidRPr="00805A2A">
              <w:rPr>
                <w:sz w:val="18"/>
                <w:szCs w:val="18"/>
              </w:rPr>
              <w:t xml:space="preserve">      },</w:t>
            </w:r>
          </w:p>
          <w:p w:rsidR="00D676F9" w:rsidRPr="00805A2A" w:rsidRDefault="00D676F9" w:rsidP="00054F44">
            <w:pPr>
              <w:rPr>
                <w:sz w:val="18"/>
                <w:szCs w:val="18"/>
              </w:rPr>
            </w:pPr>
            <w:r w:rsidRPr="00805A2A">
              <w:rPr>
                <w:sz w:val="18"/>
                <w:szCs w:val="18"/>
              </w:rPr>
              <w:t xml:space="preserve">      "Signature":{  </w:t>
            </w:r>
          </w:p>
          <w:p w:rsidR="00D676F9" w:rsidRPr="006443EE" w:rsidRDefault="006443EE" w:rsidP="00054F44">
            <w:pPr>
              <w:rPr>
                <w:sz w:val="18"/>
                <w:szCs w:val="18"/>
              </w:rPr>
            </w:pPr>
            <w:r>
              <w:rPr>
                <w:sz w:val="18"/>
                <w:szCs w:val="18"/>
              </w:rPr>
              <w:t xml:space="preserve">         "Signature":"Sign”</w:t>
            </w:r>
            <w:r w:rsidR="00D676F9" w:rsidRPr="00805A2A">
              <w:rPr>
                <w:sz w:val="18"/>
                <w:szCs w:val="18"/>
              </w:rPr>
              <w:t>}</w:t>
            </w:r>
            <w:r w:rsidR="00D676F9">
              <w:t>}</w:t>
            </w:r>
          </w:p>
          <w:p w:rsidR="00D676F9" w:rsidRDefault="00D676F9" w:rsidP="00054F44">
            <w:r>
              <w:t>}</w:t>
            </w:r>
          </w:p>
        </w:tc>
        <w:tc>
          <w:tcPr>
            <w:tcW w:w="4410" w:type="dxa"/>
            <w:shd w:val="clear" w:color="auto" w:fill="D9D9D9" w:themeFill="background1" w:themeFillShade="D9"/>
          </w:tcPr>
          <w:p w:rsidR="00D676F9" w:rsidRPr="00805A2A" w:rsidRDefault="00D676F9" w:rsidP="00054F44">
            <w:pPr>
              <w:rPr>
                <w:sz w:val="18"/>
                <w:szCs w:val="18"/>
              </w:rPr>
            </w:pPr>
            <w:r w:rsidRPr="00805A2A">
              <w:rPr>
                <w:sz w:val="18"/>
                <w:szCs w:val="18"/>
              </w:rPr>
              <w:t>{"Ben_Temp_Acc_Enq_Res": {</w:t>
            </w:r>
          </w:p>
          <w:p w:rsidR="00D676F9" w:rsidRPr="00805A2A" w:rsidRDefault="00D676F9" w:rsidP="00054F44">
            <w:pPr>
              <w:rPr>
                <w:sz w:val="18"/>
                <w:szCs w:val="18"/>
              </w:rPr>
            </w:pPr>
            <w:r w:rsidRPr="00805A2A">
              <w:rPr>
                <w:sz w:val="18"/>
                <w:szCs w:val="18"/>
              </w:rPr>
              <w:t xml:space="preserve">   "Header":    {</w:t>
            </w:r>
          </w:p>
          <w:p w:rsidR="00D676F9" w:rsidRPr="00805A2A" w:rsidRDefault="00D676F9" w:rsidP="00054F44">
            <w:pPr>
              <w:rPr>
                <w:sz w:val="18"/>
                <w:szCs w:val="18"/>
              </w:rPr>
            </w:pPr>
            <w:r w:rsidRPr="00805A2A">
              <w:rPr>
                <w:sz w:val="18"/>
                <w:szCs w:val="18"/>
              </w:rPr>
              <w:t xml:space="preserve">      "TranID": "15227681630",</w:t>
            </w:r>
          </w:p>
          <w:p w:rsidR="00D676F9" w:rsidRPr="00805A2A" w:rsidRDefault="00D676F9" w:rsidP="00054F44">
            <w:pPr>
              <w:rPr>
                <w:sz w:val="18"/>
                <w:szCs w:val="18"/>
              </w:rPr>
            </w:pPr>
            <w:r w:rsidRPr="00805A2A">
              <w:rPr>
                <w:sz w:val="18"/>
                <w:szCs w:val="18"/>
              </w:rPr>
              <w:t xml:space="preserve">      "Corp_ID": "</w:t>
            </w:r>
            <w:r w:rsidR="00742BEA">
              <w:rPr>
                <w:sz w:val="18"/>
                <w:szCs w:val="18"/>
              </w:rPr>
              <w:t>CorpID</w:t>
            </w:r>
            <w:r w:rsidRPr="00805A2A">
              <w:rPr>
                <w:sz w:val="18"/>
                <w:szCs w:val="18"/>
              </w:rPr>
              <w:t>",</w:t>
            </w:r>
          </w:p>
          <w:p w:rsidR="00D676F9" w:rsidRPr="00805A2A" w:rsidRDefault="00D676F9" w:rsidP="00054F44">
            <w:pPr>
              <w:rPr>
                <w:sz w:val="18"/>
                <w:szCs w:val="18"/>
              </w:rPr>
            </w:pPr>
            <w:r w:rsidRPr="00805A2A">
              <w:rPr>
                <w:sz w:val="18"/>
                <w:szCs w:val="18"/>
              </w:rPr>
              <w:t xml:space="preserve">      "Maker_ID": "",</w:t>
            </w:r>
          </w:p>
          <w:p w:rsidR="00D676F9" w:rsidRPr="00805A2A" w:rsidRDefault="00D676F9" w:rsidP="00054F44">
            <w:pPr>
              <w:rPr>
                <w:sz w:val="18"/>
                <w:szCs w:val="18"/>
              </w:rPr>
            </w:pPr>
            <w:r w:rsidRPr="00805A2A">
              <w:rPr>
                <w:sz w:val="18"/>
                <w:szCs w:val="18"/>
              </w:rPr>
              <w:t xml:space="preserve">      "Checker_ID": "",</w:t>
            </w:r>
          </w:p>
          <w:p w:rsidR="00D676F9" w:rsidRPr="00805A2A" w:rsidRDefault="00D676F9" w:rsidP="00054F44">
            <w:pPr>
              <w:rPr>
                <w:sz w:val="18"/>
                <w:szCs w:val="18"/>
              </w:rPr>
            </w:pPr>
            <w:r w:rsidRPr="00805A2A">
              <w:rPr>
                <w:sz w:val="18"/>
                <w:szCs w:val="18"/>
              </w:rPr>
              <w:t xml:space="preserve">      "Approver_ID": ""</w:t>
            </w:r>
          </w:p>
          <w:p w:rsidR="00D676F9" w:rsidRPr="00805A2A" w:rsidRDefault="00D676F9" w:rsidP="00054F44">
            <w:pPr>
              <w:rPr>
                <w:sz w:val="18"/>
                <w:szCs w:val="18"/>
              </w:rPr>
            </w:pPr>
            <w:r w:rsidRPr="00805A2A">
              <w:rPr>
                <w:sz w:val="18"/>
                <w:szCs w:val="18"/>
              </w:rPr>
              <w:t xml:space="preserve">   },</w:t>
            </w:r>
          </w:p>
          <w:p w:rsidR="00D676F9" w:rsidRPr="00805A2A" w:rsidRDefault="00D676F9" w:rsidP="00054F44">
            <w:pPr>
              <w:rPr>
                <w:sz w:val="18"/>
                <w:szCs w:val="18"/>
              </w:rPr>
            </w:pPr>
            <w:r w:rsidRPr="00805A2A">
              <w:rPr>
                <w:sz w:val="18"/>
                <w:szCs w:val="18"/>
              </w:rPr>
              <w:t xml:space="preserve">   "Body":    {</w:t>
            </w:r>
          </w:p>
          <w:p w:rsidR="00D676F9" w:rsidRPr="00805A2A" w:rsidRDefault="00D676F9" w:rsidP="00054F44">
            <w:pPr>
              <w:rPr>
                <w:sz w:val="18"/>
                <w:szCs w:val="18"/>
              </w:rPr>
            </w:pPr>
            <w:r w:rsidRPr="00805A2A">
              <w:rPr>
                <w:sz w:val="18"/>
                <w:szCs w:val="18"/>
              </w:rPr>
              <w:t xml:space="preserve">      "Status": "Failure",</w:t>
            </w:r>
          </w:p>
          <w:p w:rsidR="00D676F9" w:rsidRPr="00805A2A" w:rsidRDefault="00D676F9" w:rsidP="00054F44">
            <w:pPr>
              <w:rPr>
                <w:sz w:val="18"/>
                <w:szCs w:val="18"/>
              </w:rPr>
            </w:pPr>
            <w:r w:rsidRPr="00805A2A">
              <w:rPr>
                <w:sz w:val="18"/>
                <w:szCs w:val="18"/>
              </w:rPr>
              <w:t xml:space="preserve">      "Error_Cde": "ER002",</w:t>
            </w:r>
          </w:p>
          <w:p w:rsidR="00D676F9" w:rsidRPr="00805A2A" w:rsidRDefault="00D676F9" w:rsidP="00054F44">
            <w:pPr>
              <w:rPr>
                <w:sz w:val="18"/>
                <w:szCs w:val="18"/>
              </w:rPr>
            </w:pPr>
            <w:r w:rsidRPr="00805A2A">
              <w:rPr>
                <w:sz w:val="18"/>
                <w:szCs w:val="18"/>
              </w:rPr>
              <w:t xml:space="preserve">      "Error_Desc": "Schema Validation Failure"</w:t>
            </w:r>
          </w:p>
          <w:p w:rsidR="00D676F9" w:rsidRPr="00805A2A" w:rsidRDefault="00D676F9" w:rsidP="00054F44">
            <w:pPr>
              <w:rPr>
                <w:sz w:val="18"/>
                <w:szCs w:val="18"/>
              </w:rPr>
            </w:pPr>
            <w:r w:rsidRPr="00805A2A">
              <w:rPr>
                <w:sz w:val="18"/>
                <w:szCs w:val="18"/>
              </w:rPr>
              <w:t xml:space="preserve">   },</w:t>
            </w:r>
          </w:p>
          <w:p w:rsidR="00D676F9" w:rsidRPr="00805A2A" w:rsidRDefault="00D676F9" w:rsidP="00054F44">
            <w:pPr>
              <w:rPr>
                <w:sz w:val="18"/>
                <w:szCs w:val="18"/>
              </w:rPr>
            </w:pPr>
            <w:r w:rsidRPr="00805A2A">
              <w:rPr>
                <w:sz w:val="18"/>
                <w:szCs w:val="18"/>
              </w:rPr>
              <w:t xml:space="preserve">   "Signature": {"Signature": "Sign"}</w:t>
            </w:r>
          </w:p>
          <w:p w:rsidR="00D676F9" w:rsidRDefault="00D676F9" w:rsidP="00054F44">
            <w:r w:rsidRPr="00805A2A">
              <w:rPr>
                <w:sz w:val="18"/>
                <w:szCs w:val="18"/>
              </w:rPr>
              <w:t>}}</w:t>
            </w:r>
          </w:p>
        </w:tc>
      </w:tr>
    </w:tbl>
    <w:p w:rsidR="00D879FC" w:rsidRPr="00D879FC" w:rsidRDefault="00D879FC" w:rsidP="00D879FC"/>
    <w:p w:rsidR="00D879FC" w:rsidRDefault="00D879FC" w:rsidP="00A137AA">
      <w:pPr>
        <w:rPr>
          <w:b/>
          <w:i/>
          <w:sz w:val="20"/>
          <w:szCs w:val="20"/>
          <w:u w:val="single"/>
        </w:rPr>
      </w:pPr>
    </w:p>
    <w:p w:rsidR="00A137AA" w:rsidRDefault="00D879FC" w:rsidP="00A137AA">
      <w:pPr>
        <w:rPr>
          <w:b/>
          <w:i/>
          <w:sz w:val="20"/>
          <w:szCs w:val="20"/>
          <w:u w:val="single"/>
        </w:rPr>
      </w:pPr>
      <w:r w:rsidRPr="00D879FC">
        <w:rPr>
          <w:b/>
          <w:i/>
          <w:sz w:val="20"/>
          <w:szCs w:val="20"/>
          <w:u w:val="single"/>
        </w:rPr>
        <w:t>City-states Document</w:t>
      </w:r>
    </w:p>
    <w:bookmarkStart w:id="19" w:name="_GoBack"/>
    <w:bookmarkStart w:id="20" w:name="_MON_1609580640"/>
    <w:bookmarkEnd w:id="20"/>
    <w:p w:rsidR="00AB00F4" w:rsidRDefault="00891D2A" w:rsidP="00A137AA">
      <w:r>
        <w:object w:dxaOrig="1360" w:dyaOrig="1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8.25pt;height:58.5pt" o:ole="">
            <v:imagedata r:id="rId10" o:title=""/>
          </v:shape>
          <o:OLEObject Type="Embed" ProgID="Excel.SheetMacroEnabled.12" ShapeID="_x0000_i1027" DrawAspect="Icon" ObjectID="_1609580655" r:id="rId11"/>
        </w:object>
      </w:r>
      <w:bookmarkEnd w:id="19"/>
    </w:p>
    <w:p w:rsidR="00AB00F4" w:rsidRDefault="00AB00F4" w:rsidP="00A137AA"/>
    <w:p w:rsidR="00A74F71" w:rsidRDefault="00A74F71" w:rsidP="00A137AA">
      <w:pPr>
        <w:rPr>
          <w:b/>
          <w:i/>
          <w:sz w:val="20"/>
          <w:szCs w:val="20"/>
          <w:u w:val="single"/>
        </w:rPr>
      </w:pPr>
      <w:r>
        <w:rPr>
          <w:b/>
          <w:i/>
          <w:sz w:val="20"/>
          <w:szCs w:val="20"/>
          <w:u w:val="single"/>
        </w:rPr>
        <w:t>Status_Info</w:t>
      </w:r>
    </w:p>
    <w:bookmarkStart w:id="21" w:name="_MON_1585487868"/>
    <w:bookmarkEnd w:id="21"/>
    <w:p w:rsidR="00D879FC" w:rsidRDefault="00891D2A" w:rsidP="00A137AA">
      <w:r>
        <w:rPr>
          <w:b/>
          <w:i/>
          <w:sz w:val="20"/>
          <w:szCs w:val="20"/>
          <w:u w:val="single"/>
        </w:rPr>
        <w:object w:dxaOrig="1360" w:dyaOrig="1174">
          <v:shape id="_x0000_i1025" type="#_x0000_t75" style="width:68.25pt;height:58.5pt" o:ole="">
            <v:imagedata r:id="rId12" o:title=""/>
          </v:shape>
          <o:OLEObject Type="Embed" ProgID="Excel.Sheet.12" ShapeID="_x0000_i1025" DrawAspect="Icon" ObjectID="_1609580656" r:id="rId13"/>
        </w:object>
      </w:r>
    </w:p>
    <w:p w:rsidR="00D879FC" w:rsidRDefault="00D879FC" w:rsidP="00A137AA">
      <w:pPr>
        <w:rPr>
          <w:b/>
          <w:i/>
          <w:sz w:val="20"/>
          <w:szCs w:val="20"/>
          <w:u w:val="single"/>
        </w:rPr>
      </w:pPr>
    </w:p>
    <w:p w:rsidR="00D879FC" w:rsidRPr="00D879FC" w:rsidRDefault="00D879FC" w:rsidP="00A137AA">
      <w:pPr>
        <w:rPr>
          <w:b/>
          <w:i/>
          <w:sz w:val="20"/>
          <w:szCs w:val="20"/>
          <w:u w:val="single"/>
        </w:rPr>
      </w:pPr>
      <w:r w:rsidRPr="00D879FC">
        <w:rPr>
          <w:b/>
          <w:i/>
          <w:sz w:val="20"/>
          <w:szCs w:val="20"/>
          <w:u w:val="single"/>
        </w:rPr>
        <w:t xml:space="preserve">KYC Document </w:t>
      </w:r>
    </w:p>
    <w:bookmarkStart w:id="22" w:name="_MON_1574083927"/>
    <w:bookmarkEnd w:id="22"/>
    <w:p w:rsidR="00BD7583" w:rsidRPr="007206EB" w:rsidRDefault="00891D2A" w:rsidP="00A137AA">
      <w:r w:rsidRPr="007206EB">
        <w:object w:dxaOrig="2069" w:dyaOrig="1339">
          <v:shape id="_x0000_i1026" type="#_x0000_t75" style="width:78pt;height:51pt" o:ole="">
            <v:imagedata r:id="rId14" o:title=""/>
          </v:shape>
          <o:OLEObject Type="Embed" ProgID="Excel.Sheet.12" ShapeID="_x0000_i1026" DrawAspect="Icon" ObjectID="_1609580657" r:id="rId15"/>
        </w:object>
      </w:r>
    </w:p>
    <w:p w:rsidR="00E149F2" w:rsidRDefault="00E149F2" w:rsidP="00DB4796">
      <w:pPr>
        <w:rPr>
          <w:b/>
          <w:i/>
          <w:sz w:val="18"/>
          <w:szCs w:val="18"/>
          <w:u w:val="single"/>
        </w:rPr>
      </w:pPr>
    </w:p>
    <w:p w:rsidR="00DB4796" w:rsidRPr="007206EB" w:rsidRDefault="00DB4796" w:rsidP="00DB4796">
      <w:pPr>
        <w:rPr>
          <w:b/>
          <w:i/>
          <w:sz w:val="18"/>
          <w:szCs w:val="18"/>
          <w:u w:val="single"/>
        </w:rPr>
      </w:pPr>
      <w:r w:rsidRPr="007206EB">
        <w:rPr>
          <w:b/>
          <w:i/>
          <w:sz w:val="18"/>
          <w:szCs w:val="18"/>
          <w:u w:val="single"/>
        </w:rPr>
        <w:t xml:space="preserve">*Note*   </w:t>
      </w:r>
    </w:p>
    <w:p w:rsidR="00DB4796" w:rsidRPr="007206EB" w:rsidRDefault="00DB4796" w:rsidP="00DB4796">
      <w:pPr>
        <w:rPr>
          <w:b/>
          <w:i/>
          <w:color w:val="000000" w:themeColor="text1"/>
          <w:sz w:val="18"/>
          <w:szCs w:val="18"/>
        </w:rPr>
      </w:pPr>
      <w:r w:rsidRPr="007206EB">
        <w:rPr>
          <w:b/>
          <w:i/>
          <w:color w:val="000000" w:themeColor="text1"/>
          <w:sz w:val="18"/>
          <w:szCs w:val="18"/>
        </w:rPr>
        <w:t>1) Please refer Error Code-Error Description table for any Failure Scenario in response.</w:t>
      </w:r>
    </w:p>
    <w:p w:rsidR="00DB4796" w:rsidRPr="007206EB" w:rsidRDefault="00DB4796" w:rsidP="00DB4796">
      <w:pPr>
        <w:rPr>
          <w:b/>
          <w:i/>
          <w:color w:val="000000" w:themeColor="text1"/>
          <w:sz w:val="18"/>
          <w:szCs w:val="18"/>
        </w:rPr>
      </w:pPr>
      <w:r w:rsidRPr="007206EB">
        <w:rPr>
          <w:b/>
          <w:i/>
          <w:color w:val="000000" w:themeColor="text1"/>
          <w:sz w:val="18"/>
          <w:szCs w:val="18"/>
        </w:rPr>
        <w:t>2) ‘Schema Validation Failure’ error will come in such below cases:</w:t>
      </w:r>
    </w:p>
    <w:p w:rsidR="00DB4796" w:rsidRPr="007206EB" w:rsidRDefault="00DB4796" w:rsidP="00DB4796">
      <w:pPr>
        <w:ind w:firstLine="408"/>
        <w:rPr>
          <w:b/>
          <w:i/>
          <w:color w:val="000000" w:themeColor="text1"/>
          <w:sz w:val="18"/>
          <w:szCs w:val="18"/>
        </w:rPr>
      </w:pPr>
      <w:r w:rsidRPr="007206EB">
        <w:rPr>
          <w:b/>
          <w:i/>
          <w:color w:val="000000" w:themeColor="text1"/>
          <w:sz w:val="18"/>
          <w:szCs w:val="18"/>
        </w:rPr>
        <w:t>a) Field length limit exceeded.</w:t>
      </w:r>
    </w:p>
    <w:p w:rsidR="00DB4796" w:rsidRPr="007206EB" w:rsidRDefault="00DB4796" w:rsidP="00DB4796">
      <w:pPr>
        <w:ind w:left="408"/>
        <w:rPr>
          <w:b/>
          <w:i/>
          <w:color w:val="000000" w:themeColor="text1"/>
          <w:sz w:val="18"/>
          <w:szCs w:val="18"/>
        </w:rPr>
      </w:pPr>
      <w:r w:rsidRPr="007206EB">
        <w:rPr>
          <w:b/>
          <w:i/>
          <w:color w:val="000000" w:themeColor="text1"/>
          <w:sz w:val="18"/>
          <w:szCs w:val="18"/>
        </w:rPr>
        <w:t>b) After entering special character after special character continuously. (E.g. space after space or ‘_’ after space)</w:t>
      </w:r>
    </w:p>
    <w:p w:rsidR="00DB4796" w:rsidRPr="007206EB" w:rsidRDefault="00DB4796" w:rsidP="00DB4796">
      <w:pPr>
        <w:ind w:firstLine="408"/>
        <w:rPr>
          <w:b/>
          <w:i/>
          <w:color w:val="000000" w:themeColor="text1"/>
          <w:sz w:val="18"/>
          <w:szCs w:val="18"/>
        </w:rPr>
      </w:pPr>
      <w:r w:rsidRPr="007206EB">
        <w:rPr>
          <w:b/>
          <w:i/>
          <w:color w:val="000000" w:themeColor="text1"/>
          <w:sz w:val="18"/>
          <w:szCs w:val="18"/>
        </w:rPr>
        <w:t>c) Incorrect combination of Beneficiary Type and KYC Document Name.</w:t>
      </w:r>
    </w:p>
    <w:p w:rsidR="00DB4796" w:rsidRPr="007206EB" w:rsidRDefault="00DB4796" w:rsidP="00DB4796">
      <w:pPr>
        <w:ind w:firstLine="408"/>
        <w:rPr>
          <w:b/>
          <w:i/>
          <w:color w:val="000000" w:themeColor="text1"/>
          <w:sz w:val="18"/>
          <w:szCs w:val="18"/>
        </w:rPr>
      </w:pPr>
      <w:r w:rsidRPr="007206EB">
        <w:rPr>
          <w:b/>
          <w:i/>
          <w:color w:val="000000" w:themeColor="text1"/>
          <w:sz w:val="18"/>
          <w:szCs w:val="18"/>
        </w:rPr>
        <w:t>d) Incorrect combination of Beneficiary State and city.</w:t>
      </w:r>
    </w:p>
    <w:p w:rsidR="00DB4796" w:rsidRPr="007206EB" w:rsidRDefault="00DB4796" w:rsidP="00DB4796">
      <w:pPr>
        <w:ind w:firstLine="408"/>
        <w:rPr>
          <w:b/>
          <w:i/>
          <w:color w:val="000000" w:themeColor="text1"/>
          <w:sz w:val="18"/>
          <w:szCs w:val="18"/>
        </w:rPr>
      </w:pPr>
      <w:r w:rsidRPr="007206EB">
        <w:rPr>
          <w:b/>
          <w:i/>
          <w:color w:val="000000" w:themeColor="text1"/>
          <w:sz w:val="18"/>
          <w:szCs w:val="18"/>
        </w:rPr>
        <w:t>e) Extra spaces in field value.</w:t>
      </w:r>
    </w:p>
    <w:p w:rsidR="00DB4796" w:rsidRPr="007206EB" w:rsidRDefault="00DB4796" w:rsidP="00DB4796">
      <w:pPr>
        <w:ind w:firstLine="408"/>
        <w:rPr>
          <w:b/>
          <w:i/>
          <w:color w:val="000000" w:themeColor="text1"/>
          <w:sz w:val="18"/>
          <w:szCs w:val="18"/>
        </w:rPr>
      </w:pPr>
      <w:r w:rsidRPr="007206EB">
        <w:rPr>
          <w:b/>
          <w:i/>
          <w:color w:val="000000" w:themeColor="text1"/>
          <w:sz w:val="18"/>
          <w:szCs w:val="18"/>
        </w:rPr>
        <w:t>f) If value required in Upper-Case and entered value is in Lower-Case.</w:t>
      </w:r>
    </w:p>
    <w:p w:rsidR="00DB4796" w:rsidRPr="007206EB" w:rsidRDefault="00DB4796" w:rsidP="00DB4796">
      <w:pPr>
        <w:ind w:firstLine="408"/>
        <w:rPr>
          <w:b/>
          <w:i/>
          <w:color w:val="000000" w:themeColor="text1"/>
          <w:sz w:val="18"/>
          <w:szCs w:val="18"/>
        </w:rPr>
      </w:pPr>
      <w:r w:rsidRPr="007206EB">
        <w:rPr>
          <w:b/>
          <w:i/>
          <w:color w:val="000000" w:themeColor="text1"/>
          <w:sz w:val="18"/>
          <w:szCs w:val="18"/>
        </w:rPr>
        <w:t>g) If any mandatory tag or mandatory value is missing in request.</w:t>
      </w:r>
    </w:p>
    <w:p w:rsidR="00DB4796" w:rsidRDefault="00DB4796" w:rsidP="00DB4796">
      <w:pPr>
        <w:ind w:firstLine="408"/>
        <w:rPr>
          <w:b/>
          <w:i/>
          <w:color w:val="000000" w:themeColor="text1"/>
          <w:sz w:val="18"/>
          <w:szCs w:val="18"/>
        </w:rPr>
      </w:pPr>
      <w:r w:rsidRPr="007206EB">
        <w:rPr>
          <w:b/>
          <w:i/>
          <w:color w:val="000000" w:themeColor="text1"/>
          <w:sz w:val="18"/>
          <w:szCs w:val="18"/>
        </w:rPr>
        <w:t>h) If Value entered in the field which is not as per the data type mentioned.</w:t>
      </w:r>
    </w:p>
    <w:p w:rsidR="00EE77E8" w:rsidRDefault="00EE77E8" w:rsidP="00DB4796">
      <w:pPr>
        <w:ind w:firstLine="408"/>
        <w:rPr>
          <w:b/>
          <w:i/>
          <w:color w:val="000000" w:themeColor="text1"/>
          <w:sz w:val="18"/>
          <w:szCs w:val="18"/>
        </w:rPr>
      </w:pPr>
      <w:r>
        <w:rPr>
          <w:b/>
          <w:i/>
          <w:color w:val="000000" w:themeColor="text1"/>
          <w:sz w:val="18"/>
          <w:szCs w:val="18"/>
        </w:rPr>
        <w:t xml:space="preserve">i) </w:t>
      </w:r>
      <w:r w:rsidRPr="00E953EB">
        <w:rPr>
          <w:b/>
          <w:i/>
          <w:color w:val="FF0000"/>
          <w:sz w:val="18"/>
          <w:szCs w:val="18"/>
        </w:rPr>
        <w:t>Please do not exceed the total blob size for one beneficiary registration over 3MB</w:t>
      </w:r>
      <w:r>
        <w:rPr>
          <w:b/>
          <w:i/>
          <w:color w:val="000000" w:themeColor="text1"/>
          <w:sz w:val="18"/>
          <w:szCs w:val="18"/>
        </w:rPr>
        <w:t>.</w:t>
      </w:r>
    </w:p>
    <w:p w:rsidR="00353042" w:rsidRDefault="00353042" w:rsidP="00DB4796">
      <w:pPr>
        <w:ind w:firstLine="408"/>
        <w:rPr>
          <w:b/>
          <w:i/>
          <w:color w:val="000000" w:themeColor="text1"/>
          <w:sz w:val="18"/>
          <w:szCs w:val="18"/>
        </w:rPr>
      </w:pPr>
    </w:p>
    <w:p w:rsidR="00353042" w:rsidRDefault="00353042" w:rsidP="00DB4796">
      <w:pPr>
        <w:ind w:firstLine="408"/>
        <w:rPr>
          <w:b/>
          <w:i/>
          <w:color w:val="000000" w:themeColor="text1"/>
          <w:sz w:val="18"/>
          <w:szCs w:val="18"/>
        </w:rPr>
      </w:pPr>
    </w:p>
    <w:p w:rsidR="00843DB2" w:rsidRPr="00353042" w:rsidRDefault="00353042" w:rsidP="00843DB2">
      <w:pPr>
        <w:rPr>
          <w:b/>
          <w:i/>
          <w:u w:val="single"/>
        </w:rPr>
      </w:pPr>
      <w:r w:rsidRPr="00353042">
        <w:rPr>
          <w:b/>
          <w:i/>
          <w:u w:val="single"/>
        </w:rPr>
        <w:t>Error Codes and Description</w:t>
      </w:r>
    </w:p>
    <w:p w:rsidR="00353042" w:rsidRPr="00353042" w:rsidRDefault="00353042" w:rsidP="00843DB2">
      <w:pPr>
        <w:rPr>
          <w:b/>
        </w:rPr>
      </w:pPr>
    </w:p>
    <w:tbl>
      <w:tblPr>
        <w:tblW w:w="6723" w:type="pct"/>
        <w:tblInd w:w="-1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122"/>
        <w:gridCol w:w="6518"/>
      </w:tblGrid>
      <w:tr w:rsidR="00A5275B" w:rsidRPr="007206EB" w:rsidTr="00610DE2">
        <w:trPr>
          <w:trHeight w:val="300"/>
        </w:trPr>
        <w:tc>
          <w:tcPr>
            <w:tcW w:w="952" w:type="pct"/>
            <w:shd w:val="clear" w:color="auto" w:fill="17365D" w:themeFill="text2" w:themeFillShade="BF"/>
            <w:noWrap/>
            <w:vAlign w:val="bottom"/>
            <w:hideMark/>
          </w:tcPr>
          <w:p w:rsidR="007103E6" w:rsidRPr="00E144B8" w:rsidRDefault="007103E6" w:rsidP="002241E1">
            <w:pPr>
              <w:suppressAutoHyphens w:val="0"/>
              <w:rPr>
                <w:b/>
                <w:bCs/>
                <w:color w:val="auto"/>
                <w:sz w:val="20"/>
                <w:szCs w:val="20"/>
                <w:lang w:eastAsia="en-US"/>
              </w:rPr>
            </w:pPr>
            <w:r w:rsidRPr="00E144B8">
              <w:rPr>
                <w:b/>
                <w:bCs/>
                <w:color w:val="auto"/>
                <w:sz w:val="20"/>
                <w:szCs w:val="20"/>
                <w:lang w:eastAsia="en-US"/>
              </w:rPr>
              <w:t>Error Codes</w:t>
            </w:r>
          </w:p>
        </w:tc>
        <w:tc>
          <w:tcPr>
            <w:tcW w:w="1311" w:type="pct"/>
            <w:shd w:val="clear" w:color="auto" w:fill="17365D" w:themeFill="text2" w:themeFillShade="BF"/>
            <w:noWrap/>
            <w:vAlign w:val="bottom"/>
            <w:hideMark/>
          </w:tcPr>
          <w:p w:rsidR="007103E6" w:rsidRPr="00E144B8" w:rsidRDefault="007103E6" w:rsidP="007103E6">
            <w:pPr>
              <w:suppressAutoHyphens w:val="0"/>
              <w:rPr>
                <w:b/>
                <w:bCs/>
                <w:color w:val="auto"/>
                <w:sz w:val="20"/>
                <w:szCs w:val="20"/>
                <w:lang w:eastAsia="en-US"/>
              </w:rPr>
            </w:pPr>
            <w:r w:rsidRPr="00E144B8">
              <w:rPr>
                <w:b/>
                <w:bCs/>
                <w:color w:val="auto"/>
                <w:sz w:val="20"/>
                <w:szCs w:val="20"/>
                <w:lang w:eastAsia="en-US"/>
              </w:rPr>
              <w:t>Error Description</w:t>
            </w:r>
          </w:p>
        </w:tc>
        <w:tc>
          <w:tcPr>
            <w:tcW w:w="2737" w:type="pct"/>
            <w:shd w:val="clear" w:color="auto" w:fill="17365D" w:themeFill="text2" w:themeFillShade="BF"/>
          </w:tcPr>
          <w:p w:rsidR="007103E6" w:rsidRPr="00E144B8" w:rsidRDefault="007103E6" w:rsidP="002241E1">
            <w:pPr>
              <w:suppressAutoHyphens w:val="0"/>
              <w:rPr>
                <w:b/>
                <w:bCs/>
                <w:color w:val="auto"/>
                <w:sz w:val="20"/>
                <w:szCs w:val="20"/>
                <w:lang w:eastAsia="en-US"/>
              </w:rPr>
            </w:pPr>
            <w:r w:rsidRPr="00E144B8">
              <w:rPr>
                <w:b/>
                <w:bCs/>
                <w:color w:val="auto"/>
                <w:sz w:val="20"/>
                <w:szCs w:val="20"/>
                <w:lang w:eastAsia="en-US"/>
              </w:rPr>
              <w:t>Comments</w:t>
            </w:r>
          </w:p>
        </w:tc>
      </w:tr>
      <w:tr w:rsidR="00A5275B" w:rsidRPr="007206EB" w:rsidTr="00610DE2">
        <w:trPr>
          <w:trHeight w:val="17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ER001</w:t>
            </w:r>
          </w:p>
          <w:p w:rsidR="00B60426" w:rsidRPr="00BD3251" w:rsidRDefault="00B60426"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Improper JSON Format</w:t>
            </w:r>
          </w:p>
          <w:p w:rsidR="00B60426" w:rsidRPr="00BD3251" w:rsidRDefault="00B60426"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1F2347" w:rsidP="002241E1">
            <w:pPr>
              <w:suppressAutoHyphens w:val="0"/>
              <w:rPr>
                <w:color w:val="auto"/>
                <w:sz w:val="18"/>
                <w:szCs w:val="18"/>
                <w:lang w:eastAsia="en-US"/>
              </w:rPr>
            </w:pPr>
            <w:r>
              <w:rPr>
                <w:color w:val="000000"/>
                <w:sz w:val="18"/>
                <w:szCs w:val="18"/>
                <w:lang w:val="en-IN" w:eastAsia="en-IN"/>
              </w:rPr>
              <w:t>T</w:t>
            </w:r>
            <w:r w:rsidRPr="00B53DD5">
              <w:rPr>
                <w:color w:val="000000"/>
                <w:sz w:val="18"/>
                <w:szCs w:val="18"/>
                <w:lang w:val="en-IN" w:eastAsia="en-IN"/>
              </w:rPr>
              <w:t>his error comes when Structure of JSON request is not in standard format.</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ER002</w:t>
            </w:r>
          </w:p>
          <w:p w:rsidR="00B60426" w:rsidRPr="00BD3251" w:rsidRDefault="00B60426"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Schema Validation Failure</w:t>
            </w:r>
          </w:p>
          <w:p w:rsidR="00B60426" w:rsidRPr="00BD3251" w:rsidRDefault="00B60426"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B36114" w:rsidP="002241E1">
            <w:pPr>
              <w:suppressAutoHyphens w:val="0"/>
              <w:rPr>
                <w:color w:val="auto"/>
                <w:sz w:val="18"/>
                <w:szCs w:val="18"/>
                <w:lang w:eastAsia="en-US"/>
              </w:rPr>
            </w:pPr>
            <w:r>
              <w:rPr>
                <w:color w:val="auto"/>
                <w:sz w:val="18"/>
                <w:szCs w:val="18"/>
                <w:lang w:eastAsia="en-US"/>
              </w:rPr>
              <w:t>The reasons and samples for the ‘Schema Validation Failure’ Error</w:t>
            </w:r>
            <w:r w:rsidR="00CF710B">
              <w:rPr>
                <w:color w:val="auto"/>
                <w:sz w:val="18"/>
                <w:szCs w:val="18"/>
                <w:lang w:eastAsia="en-US"/>
              </w:rPr>
              <w:t>s are</w:t>
            </w:r>
            <w:r>
              <w:rPr>
                <w:color w:val="auto"/>
                <w:sz w:val="18"/>
                <w:szCs w:val="18"/>
                <w:lang w:eastAsia="en-US"/>
              </w:rPr>
              <w:t xml:space="preserve"> specified above</w:t>
            </w:r>
            <w:r w:rsidR="00CF710B">
              <w:rPr>
                <w:color w:val="auto"/>
                <w:sz w:val="18"/>
                <w:szCs w:val="18"/>
                <w:lang w:eastAsia="en-US"/>
              </w:rPr>
              <w:t>.</w:t>
            </w:r>
            <w:r>
              <w:rPr>
                <w:color w:val="auto"/>
                <w:sz w:val="18"/>
                <w:szCs w:val="18"/>
                <w:lang w:eastAsia="en-US"/>
              </w:rPr>
              <w:t xml:space="preserve"> </w:t>
            </w:r>
          </w:p>
        </w:tc>
      </w:tr>
      <w:tr w:rsidR="00A5275B" w:rsidRPr="007206EB" w:rsidTr="00610DE2">
        <w:trPr>
          <w:trHeight w:val="187"/>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ER003</w:t>
            </w:r>
          </w:p>
          <w:p w:rsidR="00B60426" w:rsidRPr="00BD3251" w:rsidRDefault="00B60426"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Invalid CorpId</w:t>
            </w:r>
          </w:p>
          <w:p w:rsidR="00B60426" w:rsidRPr="00BD3251" w:rsidRDefault="00B60426"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1C6E61" w:rsidP="002241E1">
            <w:pPr>
              <w:suppressAutoHyphens w:val="0"/>
              <w:rPr>
                <w:color w:val="auto"/>
                <w:sz w:val="18"/>
                <w:szCs w:val="18"/>
                <w:lang w:eastAsia="en-US"/>
              </w:rPr>
            </w:pPr>
            <w:r>
              <w:rPr>
                <w:color w:val="000000"/>
                <w:sz w:val="18"/>
                <w:szCs w:val="18"/>
                <w:lang w:val="en-IN" w:eastAsia="en-IN"/>
              </w:rPr>
              <w:t>T</w:t>
            </w:r>
            <w:r w:rsidRPr="00B53DD5">
              <w:rPr>
                <w:color w:val="000000"/>
                <w:sz w:val="18"/>
                <w:szCs w:val="18"/>
                <w:lang w:val="en-IN" w:eastAsia="en-IN"/>
              </w:rPr>
              <w:t>his error comes when API consumer entering Corp which is not on boarded at RBL side.</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ER004</w:t>
            </w:r>
          </w:p>
          <w:p w:rsidR="000D07B4" w:rsidRPr="00BD3251" w:rsidRDefault="000D07B4"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Technical Failure</w:t>
            </w:r>
          </w:p>
          <w:p w:rsidR="000D07B4" w:rsidRPr="00BD3251" w:rsidRDefault="000D07B4"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865634" w:rsidP="002241E1">
            <w:pPr>
              <w:suppressAutoHyphens w:val="0"/>
              <w:rPr>
                <w:color w:val="auto"/>
                <w:sz w:val="18"/>
                <w:szCs w:val="18"/>
                <w:lang w:eastAsia="en-US"/>
              </w:rPr>
            </w:pPr>
            <w:r w:rsidRPr="00B53DD5">
              <w:rPr>
                <w:color w:val="000000"/>
                <w:sz w:val="18"/>
                <w:szCs w:val="18"/>
                <w:lang w:val="en-IN" w:eastAsia="en-IN"/>
              </w:rPr>
              <w:t xml:space="preserve">This error will occur when </w:t>
            </w:r>
            <w:r>
              <w:rPr>
                <w:color w:val="000000"/>
                <w:sz w:val="18"/>
                <w:szCs w:val="18"/>
                <w:lang w:val="en-IN" w:eastAsia="en-IN"/>
              </w:rPr>
              <w:t>system exception occurs at Finacl</w:t>
            </w:r>
            <w:r w:rsidR="00EB4A8F">
              <w:rPr>
                <w:color w:val="000000"/>
                <w:sz w:val="18"/>
                <w:szCs w:val="18"/>
                <w:lang w:val="en-IN" w:eastAsia="en-IN"/>
              </w:rPr>
              <w:t>e</w:t>
            </w:r>
            <w:r>
              <w:rPr>
                <w:color w:val="000000"/>
                <w:sz w:val="18"/>
                <w:szCs w:val="18"/>
                <w:lang w:val="en-IN" w:eastAsia="en-IN"/>
              </w:rPr>
              <w:t xml:space="preserve"> </w:t>
            </w:r>
            <w:r w:rsidRPr="00B53DD5">
              <w:rPr>
                <w:color w:val="000000"/>
                <w:sz w:val="18"/>
                <w:szCs w:val="18"/>
                <w:lang w:val="en-IN" w:eastAsia="en-IN"/>
              </w:rPr>
              <w:t>end.</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ER006</w:t>
            </w:r>
          </w:p>
          <w:p w:rsidR="000D07B4" w:rsidRDefault="000D07B4" w:rsidP="002241E1">
            <w:pPr>
              <w:suppressAutoHyphens w:val="0"/>
              <w:rPr>
                <w:color w:val="auto"/>
                <w:sz w:val="18"/>
                <w:szCs w:val="18"/>
                <w:lang w:eastAsia="en-US"/>
              </w:rPr>
            </w:pPr>
          </w:p>
          <w:p w:rsidR="000D07B4" w:rsidRPr="00BD3251" w:rsidRDefault="000D07B4"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Timeout Exception Occurred</w:t>
            </w:r>
          </w:p>
          <w:p w:rsidR="000D07B4" w:rsidRDefault="000D07B4" w:rsidP="002241E1">
            <w:pPr>
              <w:suppressAutoHyphens w:val="0"/>
              <w:rPr>
                <w:color w:val="auto"/>
                <w:sz w:val="18"/>
                <w:szCs w:val="18"/>
                <w:lang w:eastAsia="en-US"/>
              </w:rPr>
            </w:pPr>
          </w:p>
          <w:p w:rsidR="000D07B4" w:rsidRPr="00BD3251" w:rsidRDefault="000D07B4"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0D07B4" w:rsidP="002241E1">
            <w:pPr>
              <w:suppressAutoHyphens w:val="0"/>
              <w:rPr>
                <w:color w:val="auto"/>
                <w:sz w:val="18"/>
                <w:szCs w:val="18"/>
                <w:lang w:eastAsia="en-US"/>
              </w:rPr>
            </w:pPr>
            <w:r w:rsidRPr="00B53DD5">
              <w:rPr>
                <w:color w:val="000000"/>
                <w:sz w:val="18"/>
                <w:szCs w:val="18"/>
                <w:lang w:val="en-IN" w:eastAsia="en-IN"/>
              </w:rPr>
              <w:t>This error will occur when sender is initiating request and the response is not in expected set time. This could be the network issue or service response failure</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ER008</w:t>
            </w:r>
          </w:p>
          <w:p w:rsidR="000D07B4" w:rsidRDefault="000D07B4" w:rsidP="002241E1">
            <w:pPr>
              <w:suppressAutoHyphens w:val="0"/>
              <w:rPr>
                <w:color w:val="auto"/>
                <w:sz w:val="18"/>
                <w:szCs w:val="18"/>
                <w:lang w:eastAsia="en-US"/>
              </w:rPr>
            </w:pPr>
          </w:p>
          <w:p w:rsidR="000D07B4" w:rsidRDefault="000D07B4" w:rsidP="002241E1">
            <w:pPr>
              <w:suppressAutoHyphens w:val="0"/>
              <w:rPr>
                <w:color w:val="auto"/>
                <w:sz w:val="18"/>
                <w:szCs w:val="18"/>
                <w:lang w:eastAsia="en-US"/>
              </w:rPr>
            </w:pPr>
          </w:p>
          <w:p w:rsidR="000D07B4" w:rsidRPr="00BD3251" w:rsidRDefault="000D07B4"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Invalid Corporate Hierarchy</w:t>
            </w:r>
          </w:p>
          <w:p w:rsidR="000D07B4" w:rsidRDefault="000D07B4" w:rsidP="002241E1">
            <w:pPr>
              <w:suppressAutoHyphens w:val="0"/>
              <w:rPr>
                <w:color w:val="auto"/>
                <w:sz w:val="18"/>
                <w:szCs w:val="18"/>
                <w:lang w:eastAsia="en-US"/>
              </w:rPr>
            </w:pPr>
          </w:p>
          <w:p w:rsidR="000D07B4" w:rsidRDefault="000D07B4" w:rsidP="002241E1">
            <w:pPr>
              <w:suppressAutoHyphens w:val="0"/>
              <w:rPr>
                <w:color w:val="auto"/>
                <w:sz w:val="18"/>
                <w:szCs w:val="18"/>
                <w:lang w:eastAsia="en-US"/>
              </w:rPr>
            </w:pPr>
          </w:p>
          <w:p w:rsidR="000D07B4" w:rsidRPr="00BD3251" w:rsidRDefault="000D07B4"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0D07B4" w:rsidP="002241E1">
            <w:pPr>
              <w:suppressAutoHyphens w:val="0"/>
              <w:rPr>
                <w:color w:val="auto"/>
                <w:sz w:val="18"/>
                <w:szCs w:val="18"/>
                <w:lang w:eastAsia="en-US"/>
              </w:rPr>
            </w:pPr>
            <w:r w:rsidRPr="00B53DD5">
              <w:rPr>
                <w:color w:val="000000"/>
                <w:sz w:val="18"/>
                <w:szCs w:val="18"/>
                <w:lang w:val="en-IN" w:eastAsia="en-IN"/>
              </w:rPr>
              <w:t>While corporate on boarding process, corporate hierarchy will be set at RBL side. When sender is initiating the request with incorrect corporate hierarchy then this error will occur.</w:t>
            </w:r>
          </w:p>
        </w:tc>
      </w:tr>
      <w:tr w:rsidR="00A5275B" w:rsidRPr="007206EB" w:rsidTr="00610DE2">
        <w:trPr>
          <w:trHeight w:val="419"/>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ER013</w:t>
            </w:r>
          </w:p>
          <w:p w:rsidR="000D07B4" w:rsidRDefault="000D07B4" w:rsidP="002241E1">
            <w:pPr>
              <w:suppressAutoHyphens w:val="0"/>
              <w:rPr>
                <w:color w:val="auto"/>
                <w:sz w:val="18"/>
                <w:szCs w:val="18"/>
                <w:lang w:eastAsia="en-US"/>
              </w:rPr>
            </w:pPr>
          </w:p>
          <w:p w:rsidR="000D07B4" w:rsidRPr="00BD3251" w:rsidRDefault="000D07B4"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0D07B4" w:rsidRDefault="007103E6" w:rsidP="00841C5C">
            <w:pPr>
              <w:suppressAutoHyphens w:val="0"/>
              <w:rPr>
                <w:color w:val="auto"/>
                <w:sz w:val="18"/>
                <w:szCs w:val="18"/>
                <w:lang w:eastAsia="en-US"/>
              </w:rPr>
            </w:pPr>
            <w:r w:rsidRPr="00BD3251">
              <w:rPr>
                <w:color w:val="auto"/>
                <w:sz w:val="18"/>
                <w:szCs w:val="18"/>
                <w:lang w:eastAsia="en-US"/>
              </w:rPr>
              <w:t>Duplicate transaction Id</w:t>
            </w:r>
          </w:p>
          <w:p w:rsidR="00841C5C" w:rsidRDefault="00841C5C" w:rsidP="00841C5C">
            <w:pPr>
              <w:suppressAutoHyphens w:val="0"/>
              <w:rPr>
                <w:color w:val="auto"/>
                <w:sz w:val="18"/>
                <w:szCs w:val="18"/>
                <w:lang w:eastAsia="en-US"/>
              </w:rPr>
            </w:pPr>
          </w:p>
          <w:p w:rsidR="00841C5C" w:rsidRPr="00BD3251" w:rsidRDefault="00841C5C" w:rsidP="00841C5C">
            <w:pPr>
              <w:suppressAutoHyphens w:val="0"/>
              <w:rPr>
                <w:color w:val="auto"/>
                <w:sz w:val="18"/>
                <w:szCs w:val="18"/>
                <w:lang w:eastAsia="en-US"/>
              </w:rPr>
            </w:pPr>
          </w:p>
        </w:tc>
        <w:tc>
          <w:tcPr>
            <w:tcW w:w="2737" w:type="pct"/>
            <w:shd w:val="clear" w:color="auto" w:fill="D9D9D9" w:themeFill="background1" w:themeFillShade="D9"/>
          </w:tcPr>
          <w:p w:rsidR="00A20BCD" w:rsidRPr="00A20BCD" w:rsidRDefault="000D07B4" w:rsidP="002241E1">
            <w:pPr>
              <w:suppressAutoHyphens w:val="0"/>
              <w:rPr>
                <w:color w:val="000000"/>
                <w:sz w:val="18"/>
                <w:szCs w:val="18"/>
                <w:lang w:val="en-IN" w:eastAsia="en-IN"/>
              </w:rPr>
            </w:pPr>
            <w:r w:rsidRPr="00B53DD5">
              <w:rPr>
                <w:color w:val="000000"/>
                <w:sz w:val="18"/>
                <w:szCs w:val="18"/>
                <w:lang w:val="en-IN" w:eastAsia="en-IN"/>
              </w:rPr>
              <w:t>The Error will occur when API consumer is requesting with the transaction id which has been already processed successfully</w:t>
            </w:r>
            <w:r w:rsidR="00A20BCD">
              <w:rPr>
                <w:color w:val="000000"/>
                <w:sz w:val="18"/>
                <w:szCs w:val="18"/>
                <w:lang w:val="en-IN" w:eastAsia="en-IN"/>
              </w:rPr>
              <w:t>.</w:t>
            </w:r>
          </w:p>
        </w:tc>
      </w:tr>
      <w:tr w:rsidR="00A5275B" w:rsidRPr="007206EB" w:rsidTr="00610DE2">
        <w:trPr>
          <w:trHeight w:val="357"/>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ER018</w:t>
            </w:r>
          </w:p>
          <w:p w:rsidR="00777ED4" w:rsidRDefault="00777ED4" w:rsidP="002241E1">
            <w:pPr>
              <w:suppressAutoHyphens w:val="0"/>
              <w:rPr>
                <w:color w:val="auto"/>
                <w:sz w:val="18"/>
                <w:szCs w:val="18"/>
                <w:lang w:eastAsia="en-US"/>
              </w:rPr>
            </w:pPr>
          </w:p>
          <w:p w:rsidR="00286E72" w:rsidRPr="00BD3251" w:rsidRDefault="00286E7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Error Occurred While Accessing The ESB Database</w:t>
            </w:r>
          </w:p>
          <w:p w:rsidR="00286E72" w:rsidRPr="00BD3251" w:rsidRDefault="00286E72"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286E72" w:rsidP="002241E1">
            <w:pPr>
              <w:suppressAutoHyphens w:val="0"/>
              <w:rPr>
                <w:color w:val="auto"/>
                <w:sz w:val="18"/>
                <w:szCs w:val="18"/>
                <w:lang w:eastAsia="en-US"/>
              </w:rPr>
            </w:pPr>
            <w:r w:rsidRPr="00B53DD5">
              <w:rPr>
                <w:color w:val="000000"/>
                <w:sz w:val="18"/>
                <w:szCs w:val="18"/>
                <w:lang w:val="en-IN" w:eastAsia="en-IN"/>
              </w:rPr>
              <w:t>The Error will occur when there is no response from ESB database.</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ER024</w:t>
            </w:r>
          </w:p>
          <w:p w:rsidR="00FF3618" w:rsidRPr="00BD3251" w:rsidRDefault="00FF3618"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Incorrect Mapping</w:t>
            </w:r>
          </w:p>
          <w:p w:rsidR="00FF3618" w:rsidRPr="00BD3251" w:rsidRDefault="00FF3618"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FF3618" w:rsidP="007120F9">
            <w:pPr>
              <w:suppressAutoHyphens w:val="0"/>
              <w:rPr>
                <w:color w:val="auto"/>
                <w:sz w:val="18"/>
                <w:szCs w:val="18"/>
                <w:lang w:eastAsia="en-US"/>
              </w:rPr>
            </w:pPr>
            <w:r>
              <w:rPr>
                <w:color w:val="auto"/>
                <w:sz w:val="18"/>
                <w:szCs w:val="18"/>
                <w:lang w:eastAsia="en-US"/>
              </w:rPr>
              <w:t xml:space="preserve">The error will occur when </w:t>
            </w:r>
            <w:r w:rsidR="007120F9">
              <w:rPr>
                <w:color w:val="auto"/>
                <w:sz w:val="18"/>
                <w:szCs w:val="18"/>
                <w:lang w:eastAsia="en-US"/>
              </w:rPr>
              <w:t>Corp Id or Seller id entered is not mapped with beneficiary Id entered</w:t>
            </w:r>
          </w:p>
        </w:tc>
      </w:tr>
      <w:tr w:rsidR="00A5275B" w:rsidRPr="007206EB" w:rsidTr="00610DE2">
        <w:trPr>
          <w:trHeight w:val="571"/>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ER036</w:t>
            </w:r>
          </w:p>
          <w:p w:rsidR="00A20BCD" w:rsidRDefault="00A20BCD" w:rsidP="002241E1">
            <w:pPr>
              <w:suppressAutoHyphens w:val="0"/>
              <w:rPr>
                <w:color w:val="auto"/>
                <w:sz w:val="18"/>
                <w:szCs w:val="18"/>
                <w:lang w:eastAsia="en-US"/>
              </w:rPr>
            </w:pPr>
          </w:p>
          <w:p w:rsidR="008E3670" w:rsidRDefault="008E3670" w:rsidP="002241E1">
            <w:pPr>
              <w:suppressAutoHyphens w:val="0"/>
              <w:rPr>
                <w:color w:val="auto"/>
                <w:sz w:val="18"/>
                <w:szCs w:val="18"/>
                <w:lang w:eastAsia="en-US"/>
              </w:rPr>
            </w:pPr>
          </w:p>
          <w:p w:rsidR="00FF3618" w:rsidRPr="00BD3251" w:rsidRDefault="00FF3618"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lastRenderedPageBreak/>
              <w:t>Ben Account already exists for the given Seller ID, modify API to update details</w:t>
            </w:r>
          </w:p>
          <w:p w:rsidR="008E3670" w:rsidRPr="00BD3251" w:rsidRDefault="008E3670"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8E3670" w:rsidP="008E3670">
            <w:pPr>
              <w:suppressAutoHyphens w:val="0"/>
              <w:rPr>
                <w:color w:val="auto"/>
                <w:sz w:val="18"/>
                <w:szCs w:val="18"/>
                <w:lang w:eastAsia="en-US"/>
              </w:rPr>
            </w:pPr>
            <w:r>
              <w:rPr>
                <w:color w:val="auto"/>
                <w:sz w:val="18"/>
                <w:szCs w:val="18"/>
                <w:lang w:eastAsia="en-US"/>
              </w:rPr>
              <w:lastRenderedPageBreak/>
              <w:t>This error will occur when User is registering Beneficiary with the details which have been used already successfully.</w:t>
            </w:r>
          </w:p>
        </w:tc>
      </w:tr>
      <w:tr w:rsidR="00A5275B" w:rsidRPr="007206EB" w:rsidTr="00610DE2">
        <w:trPr>
          <w:trHeight w:val="582"/>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ER038</w:t>
            </w:r>
          </w:p>
          <w:p w:rsidR="00A20BCD" w:rsidRDefault="00A20BCD" w:rsidP="002241E1">
            <w:pPr>
              <w:suppressAutoHyphens w:val="0"/>
              <w:rPr>
                <w:color w:val="auto"/>
                <w:sz w:val="18"/>
                <w:szCs w:val="18"/>
                <w:lang w:eastAsia="en-US"/>
              </w:rPr>
            </w:pPr>
          </w:p>
          <w:p w:rsidR="00F12FC7" w:rsidRDefault="00F12FC7" w:rsidP="002241E1">
            <w:pPr>
              <w:suppressAutoHyphens w:val="0"/>
              <w:rPr>
                <w:color w:val="auto"/>
                <w:sz w:val="18"/>
                <w:szCs w:val="18"/>
                <w:lang w:eastAsia="en-US"/>
              </w:rPr>
            </w:pPr>
          </w:p>
          <w:p w:rsidR="00F12FC7" w:rsidRPr="00BD3251" w:rsidRDefault="00F12FC7"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F12FC7" w:rsidRDefault="007103E6" w:rsidP="002241E1">
            <w:pPr>
              <w:suppressAutoHyphens w:val="0"/>
              <w:rPr>
                <w:color w:val="auto"/>
                <w:sz w:val="18"/>
                <w:szCs w:val="18"/>
                <w:lang w:eastAsia="en-US"/>
              </w:rPr>
            </w:pPr>
            <w:r w:rsidRPr="00BD3251">
              <w:rPr>
                <w:color w:val="auto"/>
                <w:sz w:val="18"/>
                <w:szCs w:val="18"/>
                <w:lang w:eastAsia="en-US"/>
              </w:rPr>
              <w:t>Ben ID is not registered for given Corp ID</w:t>
            </w:r>
          </w:p>
          <w:p w:rsidR="00777ED4" w:rsidRDefault="00777ED4" w:rsidP="002241E1">
            <w:pPr>
              <w:suppressAutoHyphens w:val="0"/>
              <w:rPr>
                <w:color w:val="auto"/>
                <w:sz w:val="18"/>
                <w:szCs w:val="18"/>
                <w:lang w:eastAsia="en-US"/>
              </w:rPr>
            </w:pPr>
          </w:p>
          <w:p w:rsidR="00F12FC7" w:rsidRPr="00BD3251" w:rsidRDefault="00F12FC7"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F12FC7" w:rsidP="002241E1">
            <w:pPr>
              <w:suppressAutoHyphens w:val="0"/>
              <w:rPr>
                <w:color w:val="auto"/>
                <w:sz w:val="18"/>
                <w:szCs w:val="18"/>
                <w:lang w:eastAsia="en-US"/>
              </w:rPr>
            </w:pPr>
            <w:r>
              <w:rPr>
                <w:color w:val="auto"/>
                <w:sz w:val="18"/>
                <w:szCs w:val="18"/>
                <w:lang w:eastAsia="en-US"/>
              </w:rPr>
              <w:t>This error will occur when modifying beneficiary with incorrect combination of corporate and beneficiary Id</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ER040</w:t>
            </w:r>
          </w:p>
          <w:p w:rsidR="00A20BCD" w:rsidRPr="00BD3251" w:rsidRDefault="00A20BCD"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No Records Found</w:t>
            </w:r>
          </w:p>
          <w:p w:rsidR="00A20BCD" w:rsidRPr="00BD3251" w:rsidRDefault="00A20BCD" w:rsidP="002241E1">
            <w:pPr>
              <w:suppressAutoHyphens w:val="0"/>
              <w:rPr>
                <w:color w:val="auto"/>
                <w:sz w:val="18"/>
                <w:szCs w:val="18"/>
                <w:lang w:eastAsia="en-US"/>
              </w:rPr>
            </w:pPr>
          </w:p>
        </w:tc>
        <w:tc>
          <w:tcPr>
            <w:tcW w:w="2737" w:type="pct"/>
            <w:shd w:val="clear" w:color="auto" w:fill="D9D9D9" w:themeFill="background1" w:themeFillShade="D9"/>
          </w:tcPr>
          <w:p w:rsidR="007103E6" w:rsidRPr="00BD3251" w:rsidRDefault="00A20BCD" w:rsidP="002241E1">
            <w:pPr>
              <w:suppressAutoHyphens w:val="0"/>
              <w:rPr>
                <w:color w:val="auto"/>
                <w:sz w:val="18"/>
                <w:szCs w:val="18"/>
                <w:lang w:eastAsia="en-US"/>
              </w:rPr>
            </w:pPr>
            <w:r>
              <w:rPr>
                <w:color w:val="auto"/>
                <w:sz w:val="18"/>
                <w:szCs w:val="18"/>
                <w:lang w:eastAsia="en-US"/>
              </w:rPr>
              <w:t xml:space="preserve">This error occur while doing Enquiry for beneficiary and no records are available for the same </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ER042</w:t>
            </w:r>
          </w:p>
          <w:p w:rsidR="0002127B" w:rsidRPr="00BD3251" w:rsidRDefault="0002127B"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Account Number Already Mapped to a different Ben ID</w:t>
            </w:r>
          </w:p>
        </w:tc>
        <w:tc>
          <w:tcPr>
            <w:tcW w:w="2737" w:type="pct"/>
            <w:shd w:val="clear" w:color="auto" w:fill="D9D9D9" w:themeFill="background1" w:themeFillShade="D9"/>
          </w:tcPr>
          <w:p w:rsidR="007103E6" w:rsidRPr="00BD3251" w:rsidRDefault="00D355C5" w:rsidP="00C25ED6">
            <w:pPr>
              <w:suppressAutoHyphens w:val="0"/>
              <w:rPr>
                <w:color w:val="auto"/>
                <w:sz w:val="18"/>
                <w:szCs w:val="18"/>
                <w:lang w:eastAsia="en-US"/>
              </w:rPr>
            </w:pPr>
            <w:r>
              <w:rPr>
                <w:color w:val="auto"/>
                <w:sz w:val="18"/>
                <w:szCs w:val="18"/>
                <w:lang w:eastAsia="en-US"/>
              </w:rPr>
              <w:t>The error will occur while doing beneficiary modification and account which is already mapped to another beneficiary Id</w:t>
            </w:r>
          </w:p>
        </w:tc>
      </w:tr>
      <w:tr w:rsidR="00A5275B" w:rsidRPr="007206EB" w:rsidTr="00610DE2">
        <w:trPr>
          <w:trHeight w:val="255"/>
        </w:trPr>
        <w:tc>
          <w:tcPr>
            <w:tcW w:w="952"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ER045</w:t>
            </w:r>
          </w:p>
        </w:tc>
        <w:tc>
          <w:tcPr>
            <w:tcW w:w="1311"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NEFT Daily limit cannot be greater than weekly limit</w:t>
            </w:r>
          </w:p>
        </w:tc>
        <w:tc>
          <w:tcPr>
            <w:tcW w:w="2737" w:type="pct"/>
            <w:shd w:val="clear" w:color="auto" w:fill="D9D9D9" w:themeFill="background1" w:themeFillShade="D9"/>
          </w:tcPr>
          <w:p w:rsidR="007103E6" w:rsidRPr="00BD3251" w:rsidRDefault="00BE4285" w:rsidP="002241E1">
            <w:pPr>
              <w:suppressAutoHyphens w:val="0"/>
              <w:rPr>
                <w:color w:val="auto"/>
                <w:sz w:val="18"/>
                <w:szCs w:val="18"/>
                <w:lang w:eastAsia="en-US"/>
              </w:rPr>
            </w:pPr>
            <w:r>
              <w:rPr>
                <w:color w:val="auto"/>
                <w:sz w:val="18"/>
                <w:szCs w:val="18"/>
                <w:lang w:eastAsia="en-US"/>
              </w:rPr>
              <w:t>This error will occur when Daily Limit entered is greater than Weekly Limit</w:t>
            </w:r>
            <w:r w:rsidR="00685917">
              <w:rPr>
                <w:color w:val="auto"/>
                <w:sz w:val="18"/>
                <w:szCs w:val="18"/>
                <w:lang w:eastAsia="en-US"/>
              </w:rPr>
              <w:t xml:space="preserve"> for NEFT mode of Pay</w:t>
            </w:r>
          </w:p>
        </w:tc>
      </w:tr>
      <w:tr w:rsidR="00A5275B" w:rsidRPr="007206EB" w:rsidTr="00610DE2">
        <w:trPr>
          <w:trHeight w:val="255"/>
        </w:trPr>
        <w:tc>
          <w:tcPr>
            <w:tcW w:w="952"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ER046</w:t>
            </w:r>
          </w:p>
        </w:tc>
        <w:tc>
          <w:tcPr>
            <w:tcW w:w="1311"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NEFT Daily limit cannot be greater than monthly limit</w:t>
            </w:r>
          </w:p>
        </w:tc>
        <w:tc>
          <w:tcPr>
            <w:tcW w:w="2737" w:type="pct"/>
            <w:shd w:val="clear" w:color="auto" w:fill="D9D9D9" w:themeFill="background1" w:themeFillShade="D9"/>
          </w:tcPr>
          <w:p w:rsidR="007103E6" w:rsidRDefault="00BE4285" w:rsidP="002241E1">
            <w:pPr>
              <w:suppressAutoHyphens w:val="0"/>
              <w:rPr>
                <w:color w:val="auto"/>
                <w:sz w:val="18"/>
                <w:szCs w:val="18"/>
                <w:lang w:eastAsia="en-US"/>
              </w:rPr>
            </w:pPr>
            <w:r>
              <w:rPr>
                <w:color w:val="auto"/>
                <w:sz w:val="18"/>
                <w:szCs w:val="18"/>
                <w:lang w:eastAsia="en-US"/>
              </w:rPr>
              <w:t>This error will occur when Daily Limit entered is greater than Monthly Limit</w:t>
            </w:r>
          </w:p>
          <w:p w:rsidR="00685917" w:rsidRPr="00BD3251" w:rsidRDefault="00685917" w:rsidP="002241E1">
            <w:pPr>
              <w:suppressAutoHyphens w:val="0"/>
              <w:rPr>
                <w:color w:val="auto"/>
                <w:sz w:val="18"/>
                <w:szCs w:val="18"/>
                <w:lang w:eastAsia="en-US"/>
              </w:rPr>
            </w:pPr>
            <w:r>
              <w:rPr>
                <w:color w:val="auto"/>
                <w:sz w:val="18"/>
                <w:szCs w:val="18"/>
                <w:lang w:eastAsia="en-US"/>
              </w:rPr>
              <w:t>NEFT mode of Pay</w:t>
            </w:r>
          </w:p>
        </w:tc>
      </w:tr>
      <w:tr w:rsidR="00A5275B" w:rsidRPr="007206EB" w:rsidTr="00610DE2">
        <w:trPr>
          <w:trHeight w:val="255"/>
        </w:trPr>
        <w:tc>
          <w:tcPr>
            <w:tcW w:w="952"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ER047</w:t>
            </w:r>
          </w:p>
        </w:tc>
        <w:tc>
          <w:tcPr>
            <w:tcW w:w="1311"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NEFT WEEKLY limit cannot be greater than MONTHLY limit</w:t>
            </w:r>
          </w:p>
        </w:tc>
        <w:tc>
          <w:tcPr>
            <w:tcW w:w="2737" w:type="pct"/>
            <w:shd w:val="clear" w:color="auto" w:fill="D9D9D9" w:themeFill="background1" w:themeFillShade="D9"/>
          </w:tcPr>
          <w:p w:rsidR="007103E6" w:rsidRDefault="00BE4285" w:rsidP="002241E1">
            <w:pPr>
              <w:suppressAutoHyphens w:val="0"/>
              <w:rPr>
                <w:color w:val="auto"/>
                <w:sz w:val="18"/>
                <w:szCs w:val="18"/>
                <w:lang w:eastAsia="en-US"/>
              </w:rPr>
            </w:pPr>
            <w:r>
              <w:rPr>
                <w:color w:val="auto"/>
                <w:sz w:val="18"/>
                <w:szCs w:val="18"/>
                <w:lang w:eastAsia="en-US"/>
              </w:rPr>
              <w:t>This error will occur when Weekly Limit entered is greater than Monthly Limit</w:t>
            </w:r>
          </w:p>
          <w:p w:rsidR="00685917" w:rsidRPr="00BD3251" w:rsidRDefault="00685917" w:rsidP="002241E1">
            <w:pPr>
              <w:suppressAutoHyphens w:val="0"/>
              <w:rPr>
                <w:color w:val="auto"/>
                <w:sz w:val="18"/>
                <w:szCs w:val="18"/>
                <w:lang w:eastAsia="en-US"/>
              </w:rPr>
            </w:pPr>
            <w:r>
              <w:rPr>
                <w:color w:val="auto"/>
                <w:sz w:val="18"/>
                <w:szCs w:val="18"/>
                <w:lang w:eastAsia="en-US"/>
              </w:rPr>
              <w:t>NEFT mode of Pay</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ER051</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RTGS Daily limit cannot be greater than weekly limit</w:t>
            </w:r>
          </w:p>
        </w:tc>
        <w:tc>
          <w:tcPr>
            <w:tcW w:w="2737" w:type="pct"/>
            <w:shd w:val="clear" w:color="auto" w:fill="D9D9D9" w:themeFill="background1" w:themeFillShade="D9"/>
          </w:tcPr>
          <w:p w:rsidR="007103E6" w:rsidRDefault="00685917" w:rsidP="002241E1">
            <w:pPr>
              <w:suppressAutoHyphens w:val="0"/>
              <w:rPr>
                <w:color w:val="auto"/>
                <w:sz w:val="18"/>
                <w:szCs w:val="18"/>
                <w:lang w:eastAsia="en-US"/>
              </w:rPr>
            </w:pPr>
            <w:r>
              <w:rPr>
                <w:color w:val="auto"/>
                <w:sz w:val="18"/>
                <w:szCs w:val="18"/>
                <w:lang w:eastAsia="en-US"/>
              </w:rPr>
              <w:t>This error will occur when Daily Limit entered is greater than Weekly Limit</w:t>
            </w:r>
          </w:p>
          <w:p w:rsidR="00451417" w:rsidRPr="00BD3251" w:rsidRDefault="00451417" w:rsidP="002241E1">
            <w:pPr>
              <w:suppressAutoHyphens w:val="0"/>
              <w:rPr>
                <w:color w:val="auto"/>
                <w:sz w:val="18"/>
                <w:szCs w:val="18"/>
                <w:lang w:eastAsia="en-US"/>
              </w:rPr>
            </w:pPr>
            <w:r>
              <w:rPr>
                <w:color w:val="auto"/>
                <w:sz w:val="18"/>
                <w:szCs w:val="18"/>
                <w:lang w:eastAsia="en-US"/>
              </w:rPr>
              <w:t>RTGS mode of Pay</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ER052</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RTGS Daily limit cannot be greater than monthly limit</w:t>
            </w:r>
          </w:p>
        </w:tc>
        <w:tc>
          <w:tcPr>
            <w:tcW w:w="2737" w:type="pct"/>
            <w:shd w:val="clear" w:color="auto" w:fill="D9D9D9" w:themeFill="background1" w:themeFillShade="D9"/>
          </w:tcPr>
          <w:p w:rsidR="00451417" w:rsidRDefault="00451417" w:rsidP="00451417">
            <w:pPr>
              <w:suppressAutoHyphens w:val="0"/>
              <w:rPr>
                <w:color w:val="auto"/>
                <w:sz w:val="18"/>
                <w:szCs w:val="18"/>
                <w:lang w:eastAsia="en-US"/>
              </w:rPr>
            </w:pPr>
            <w:r>
              <w:rPr>
                <w:color w:val="auto"/>
                <w:sz w:val="18"/>
                <w:szCs w:val="18"/>
                <w:lang w:eastAsia="en-US"/>
              </w:rPr>
              <w:t>This error will occur when Daily Limit entered is greater than Monthly Limit</w:t>
            </w:r>
          </w:p>
          <w:p w:rsidR="007103E6" w:rsidRPr="00BD3251" w:rsidRDefault="00451417" w:rsidP="00451417">
            <w:pPr>
              <w:suppressAutoHyphens w:val="0"/>
              <w:rPr>
                <w:color w:val="auto"/>
                <w:sz w:val="18"/>
                <w:szCs w:val="18"/>
                <w:lang w:eastAsia="en-US"/>
              </w:rPr>
            </w:pPr>
            <w:r>
              <w:rPr>
                <w:color w:val="auto"/>
                <w:sz w:val="18"/>
                <w:szCs w:val="18"/>
                <w:lang w:eastAsia="en-US"/>
              </w:rPr>
              <w:t>RTGS mode of Pay</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ER053</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Pr="00BD3251" w:rsidRDefault="00451417" w:rsidP="002241E1">
            <w:pPr>
              <w:suppressAutoHyphens w:val="0"/>
              <w:rPr>
                <w:color w:val="auto"/>
                <w:sz w:val="18"/>
                <w:szCs w:val="18"/>
                <w:lang w:eastAsia="en-US"/>
              </w:rPr>
            </w:pPr>
            <w:r>
              <w:rPr>
                <w:color w:val="auto"/>
                <w:sz w:val="18"/>
                <w:szCs w:val="18"/>
                <w:lang w:eastAsia="en-US"/>
              </w:rPr>
              <w:t>RTGS Weekly</w:t>
            </w:r>
            <w:r w:rsidR="007103E6" w:rsidRPr="00BD3251">
              <w:rPr>
                <w:color w:val="auto"/>
                <w:sz w:val="18"/>
                <w:szCs w:val="18"/>
                <w:lang w:eastAsia="en-US"/>
              </w:rPr>
              <w:t xml:space="preserve"> limi</w:t>
            </w:r>
            <w:r>
              <w:rPr>
                <w:color w:val="auto"/>
                <w:sz w:val="18"/>
                <w:szCs w:val="18"/>
                <w:lang w:eastAsia="en-US"/>
              </w:rPr>
              <w:t xml:space="preserve">t cannot be greater than  monthly </w:t>
            </w:r>
            <w:r w:rsidR="007103E6" w:rsidRPr="00BD3251">
              <w:rPr>
                <w:color w:val="auto"/>
                <w:sz w:val="18"/>
                <w:szCs w:val="18"/>
                <w:lang w:eastAsia="en-US"/>
              </w:rPr>
              <w:t xml:space="preserve"> limit</w:t>
            </w:r>
          </w:p>
        </w:tc>
        <w:tc>
          <w:tcPr>
            <w:tcW w:w="2737" w:type="pct"/>
            <w:shd w:val="clear" w:color="auto" w:fill="D9D9D9" w:themeFill="background1" w:themeFillShade="D9"/>
          </w:tcPr>
          <w:p w:rsidR="00451417" w:rsidRDefault="00451417" w:rsidP="00451417">
            <w:pPr>
              <w:suppressAutoHyphens w:val="0"/>
              <w:rPr>
                <w:color w:val="auto"/>
                <w:sz w:val="18"/>
                <w:szCs w:val="18"/>
                <w:lang w:eastAsia="en-US"/>
              </w:rPr>
            </w:pPr>
            <w:r>
              <w:rPr>
                <w:color w:val="auto"/>
                <w:sz w:val="18"/>
                <w:szCs w:val="18"/>
                <w:lang w:eastAsia="en-US"/>
              </w:rPr>
              <w:t xml:space="preserve">This error will occur when </w:t>
            </w:r>
            <w:r w:rsidR="00526804">
              <w:rPr>
                <w:color w:val="auto"/>
                <w:sz w:val="18"/>
                <w:szCs w:val="18"/>
                <w:lang w:eastAsia="en-US"/>
              </w:rPr>
              <w:t>Weekly</w:t>
            </w:r>
            <w:r>
              <w:rPr>
                <w:color w:val="auto"/>
                <w:sz w:val="18"/>
                <w:szCs w:val="18"/>
                <w:lang w:eastAsia="en-US"/>
              </w:rPr>
              <w:t xml:space="preserve"> Limit entered is greater than </w:t>
            </w:r>
            <w:r w:rsidR="00526804">
              <w:rPr>
                <w:color w:val="auto"/>
                <w:sz w:val="18"/>
                <w:szCs w:val="18"/>
                <w:lang w:eastAsia="en-US"/>
              </w:rPr>
              <w:t>monthly</w:t>
            </w:r>
            <w:r>
              <w:rPr>
                <w:color w:val="auto"/>
                <w:sz w:val="18"/>
                <w:szCs w:val="18"/>
                <w:lang w:eastAsia="en-US"/>
              </w:rPr>
              <w:t xml:space="preserve"> Limit</w:t>
            </w:r>
          </w:p>
          <w:p w:rsidR="007103E6" w:rsidRPr="00BD3251" w:rsidRDefault="00451417" w:rsidP="00451417">
            <w:pPr>
              <w:suppressAutoHyphens w:val="0"/>
              <w:rPr>
                <w:color w:val="auto"/>
                <w:sz w:val="18"/>
                <w:szCs w:val="18"/>
                <w:lang w:eastAsia="en-US"/>
              </w:rPr>
            </w:pPr>
            <w:r>
              <w:rPr>
                <w:color w:val="auto"/>
                <w:sz w:val="18"/>
                <w:szCs w:val="18"/>
                <w:lang w:eastAsia="en-US"/>
              </w:rPr>
              <w:t>RTGS mode of Pay</w:t>
            </w:r>
          </w:p>
        </w:tc>
      </w:tr>
      <w:tr w:rsidR="00A5275B" w:rsidRPr="007206EB" w:rsidTr="00610DE2">
        <w:trPr>
          <w:trHeight w:val="255"/>
        </w:trPr>
        <w:tc>
          <w:tcPr>
            <w:tcW w:w="952" w:type="pct"/>
            <w:shd w:val="clear" w:color="auto" w:fill="D9D9D9" w:themeFill="background1" w:themeFillShade="D9"/>
            <w:noWrap/>
            <w:vAlign w:val="bottom"/>
            <w:hideMark/>
          </w:tcPr>
          <w:p w:rsidR="007103E6" w:rsidRDefault="007103E6" w:rsidP="002241E1">
            <w:pPr>
              <w:suppressAutoHyphens w:val="0"/>
              <w:rPr>
                <w:color w:val="auto"/>
                <w:sz w:val="18"/>
                <w:szCs w:val="18"/>
                <w:lang w:eastAsia="en-US"/>
              </w:rPr>
            </w:pPr>
            <w:r w:rsidRPr="00BD3251">
              <w:rPr>
                <w:color w:val="auto"/>
                <w:sz w:val="18"/>
                <w:szCs w:val="18"/>
                <w:lang w:eastAsia="en-US"/>
              </w:rPr>
              <w:t>ER057</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7103E6" w:rsidRPr="00BD3251" w:rsidRDefault="007103E6" w:rsidP="002241E1">
            <w:pPr>
              <w:suppressAutoHyphens w:val="0"/>
              <w:rPr>
                <w:color w:val="auto"/>
                <w:sz w:val="18"/>
                <w:szCs w:val="18"/>
                <w:lang w:eastAsia="en-US"/>
              </w:rPr>
            </w:pPr>
            <w:r w:rsidRPr="00BD3251">
              <w:rPr>
                <w:color w:val="auto"/>
                <w:sz w:val="18"/>
                <w:szCs w:val="18"/>
                <w:lang w:eastAsia="en-US"/>
              </w:rPr>
              <w:t>DD Daily limit cannot be greater than weekly limit</w:t>
            </w:r>
          </w:p>
        </w:tc>
        <w:tc>
          <w:tcPr>
            <w:tcW w:w="2737" w:type="pct"/>
            <w:shd w:val="clear" w:color="auto" w:fill="D9D9D9" w:themeFill="background1" w:themeFillShade="D9"/>
          </w:tcPr>
          <w:p w:rsidR="00526804" w:rsidRDefault="00526804" w:rsidP="00526804">
            <w:pPr>
              <w:suppressAutoHyphens w:val="0"/>
              <w:rPr>
                <w:color w:val="auto"/>
                <w:sz w:val="18"/>
                <w:szCs w:val="18"/>
                <w:lang w:eastAsia="en-US"/>
              </w:rPr>
            </w:pPr>
            <w:r>
              <w:rPr>
                <w:color w:val="auto"/>
                <w:sz w:val="18"/>
                <w:szCs w:val="18"/>
                <w:lang w:eastAsia="en-US"/>
              </w:rPr>
              <w:t>This error will occur when Daily Limit entered is greater than Weekly Limit</w:t>
            </w:r>
          </w:p>
          <w:p w:rsidR="007103E6" w:rsidRPr="00BD3251" w:rsidRDefault="00526804" w:rsidP="00526804">
            <w:pPr>
              <w:suppressAutoHyphens w:val="0"/>
              <w:rPr>
                <w:color w:val="auto"/>
                <w:sz w:val="18"/>
                <w:szCs w:val="18"/>
                <w:lang w:eastAsia="en-US"/>
              </w:rPr>
            </w:pPr>
            <w:r>
              <w:rPr>
                <w:color w:val="auto"/>
                <w:sz w:val="18"/>
                <w:szCs w:val="18"/>
                <w:lang w:eastAsia="en-US"/>
              </w:rPr>
              <w:t>DD mode of Pay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ER058</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DD Daily limit cannot be greater than monthly limit</w:t>
            </w:r>
          </w:p>
        </w:tc>
        <w:tc>
          <w:tcPr>
            <w:tcW w:w="2737" w:type="pct"/>
            <w:shd w:val="clear" w:color="auto" w:fill="D9D9D9" w:themeFill="background1" w:themeFillShade="D9"/>
          </w:tcPr>
          <w:p w:rsidR="00526804" w:rsidRDefault="00526804" w:rsidP="00466E49">
            <w:pPr>
              <w:suppressAutoHyphens w:val="0"/>
              <w:rPr>
                <w:color w:val="auto"/>
                <w:sz w:val="18"/>
                <w:szCs w:val="18"/>
                <w:lang w:eastAsia="en-US"/>
              </w:rPr>
            </w:pPr>
            <w:r>
              <w:rPr>
                <w:color w:val="auto"/>
                <w:sz w:val="18"/>
                <w:szCs w:val="18"/>
                <w:lang w:eastAsia="en-US"/>
              </w:rPr>
              <w:t>This error will occur when Daily Limit entered is greater than Monthly Limit</w:t>
            </w:r>
          </w:p>
          <w:p w:rsidR="00526804" w:rsidRPr="00BD3251" w:rsidRDefault="00526804" w:rsidP="00466E49">
            <w:pPr>
              <w:suppressAutoHyphens w:val="0"/>
              <w:rPr>
                <w:color w:val="auto"/>
                <w:sz w:val="18"/>
                <w:szCs w:val="18"/>
                <w:lang w:eastAsia="en-US"/>
              </w:rPr>
            </w:pPr>
            <w:r>
              <w:rPr>
                <w:color w:val="auto"/>
                <w:sz w:val="18"/>
                <w:szCs w:val="18"/>
                <w:lang w:eastAsia="en-US"/>
              </w:rPr>
              <w:t>DD mode of Pay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ER059</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DD WEEKLY limit cannot be greater than MONTHLY limit</w:t>
            </w:r>
          </w:p>
        </w:tc>
        <w:tc>
          <w:tcPr>
            <w:tcW w:w="2737" w:type="pct"/>
            <w:shd w:val="clear" w:color="auto" w:fill="D9D9D9" w:themeFill="background1" w:themeFillShade="D9"/>
          </w:tcPr>
          <w:p w:rsidR="00526804" w:rsidRDefault="00526804" w:rsidP="00466E49">
            <w:pPr>
              <w:suppressAutoHyphens w:val="0"/>
              <w:rPr>
                <w:color w:val="auto"/>
                <w:sz w:val="18"/>
                <w:szCs w:val="18"/>
                <w:lang w:eastAsia="en-US"/>
              </w:rPr>
            </w:pPr>
            <w:r>
              <w:rPr>
                <w:color w:val="auto"/>
                <w:sz w:val="18"/>
                <w:szCs w:val="18"/>
                <w:lang w:eastAsia="en-US"/>
              </w:rPr>
              <w:t>This error will occur when Weekly Limit entered is greater than monthly Limit</w:t>
            </w:r>
          </w:p>
          <w:p w:rsidR="00526804" w:rsidRPr="00BD3251" w:rsidRDefault="00526804" w:rsidP="00466E49">
            <w:pPr>
              <w:suppressAutoHyphens w:val="0"/>
              <w:rPr>
                <w:color w:val="auto"/>
                <w:sz w:val="18"/>
                <w:szCs w:val="18"/>
                <w:lang w:eastAsia="en-US"/>
              </w:rPr>
            </w:pPr>
            <w:r>
              <w:rPr>
                <w:color w:val="auto"/>
                <w:sz w:val="18"/>
                <w:szCs w:val="18"/>
                <w:lang w:eastAsia="en-US"/>
              </w:rPr>
              <w:t>DD mode of Pay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ER063</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FT Daily limit cannot be greater than weekly limit</w:t>
            </w:r>
          </w:p>
        </w:tc>
        <w:tc>
          <w:tcPr>
            <w:tcW w:w="2737" w:type="pct"/>
            <w:shd w:val="clear" w:color="auto" w:fill="D9D9D9" w:themeFill="background1" w:themeFillShade="D9"/>
          </w:tcPr>
          <w:p w:rsidR="00526804" w:rsidRDefault="00526804" w:rsidP="00466E49">
            <w:pPr>
              <w:suppressAutoHyphens w:val="0"/>
              <w:rPr>
                <w:color w:val="auto"/>
                <w:sz w:val="18"/>
                <w:szCs w:val="18"/>
                <w:lang w:eastAsia="en-US"/>
              </w:rPr>
            </w:pPr>
            <w:r>
              <w:rPr>
                <w:color w:val="auto"/>
                <w:sz w:val="18"/>
                <w:szCs w:val="18"/>
                <w:lang w:eastAsia="en-US"/>
              </w:rPr>
              <w:t>This error will occur when Daily Limit entered is greater than Weekly Limit</w:t>
            </w:r>
          </w:p>
          <w:p w:rsidR="00526804" w:rsidRPr="00BD3251" w:rsidRDefault="00526804" w:rsidP="00466E49">
            <w:pPr>
              <w:suppressAutoHyphens w:val="0"/>
              <w:rPr>
                <w:color w:val="auto"/>
                <w:sz w:val="18"/>
                <w:szCs w:val="18"/>
                <w:lang w:eastAsia="en-US"/>
              </w:rPr>
            </w:pPr>
            <w:r>
              <w:rPr>
                <w:color w:val="auto"/>
                <w:sz w:val="18"/>
                <w:szCs w:val="18"/>
                <w:lang w:eastAsia="en-US"/>
              </w:rPr>
              <w:t>FT mode of Pay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ER064</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FT Daily limit cannot be greater than monthly limit</w:t>
            </w:r>
          </w:p>
        </w:tc>
        <w:tc>
          <w:tcPr>
            <w:tcW w:w="2737" w:type="pct"/>
            <w:shd w:val="clear" w:color="auto" w:fill="D9D9D9" w:themeFill="background1" w:themeFillShade="D9"/>
          </w:tcPr>
          <w:p w:rsidR="00526804" w:rsidRDefault="00526804" w:rsidP="00466E49">
            <w:pPr>
              <w:suppressAutoHyphens w:val="0"/>
              <w:rPr>
                <w:color w:val="auto"/>
                <w:sz w:val="18"/>
                <w:szCs w:val="18"/>
                <w:lang w:eastAsia="en-US"/>
              </w:rPr>
            </w:pPr>
            <w:r>
              <w:rPr>
                <w:color w:val="auto"/>
                <w:sz w:val="18"/>
                <w:szCs w:val="18"/>
                <w:lang w:eastAsia="en-US"/>
              </w:rPr>
              <w:t>This error will occur when Daily Limit entered is greater than Monthly Limit</w:t>
            </w:r>
          </w:p>
          <w:p w:rsidR="00526804" w:rsidRPr="00BD3251" w:rsidRDefault="00526804" w:rsidP="00466E49">
            <w:pPr>
              <w:suppressAutoHyphens w:val="0"/>
              <w:rPr>
                <w:color w:val="auto"/>
                <w:sz w:val="18"/>
                <w:szCs w:val="18"/>
                <w:lang w:eastAsia="en-US"/>
              </w:rPr>
            </w:pPr>
            <w:r>
              <w:rPr>
                <w:color w:val="auto"/>
                <w:sz w:val="18"/>
                <w:szCs w:val="18"/>
                <w:lang w:eastAsia="en-US"/>
              </w:rPr>
              <w:t>FT mode of Pay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ER065</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FT WEEKLY limit cannot be greater than MONTHLY limit</w:t>
            </w:r>
          </w:p>
        </w:tc>
        <w:tc>
          <w:tcPr>
            <w:tcW w:w="2737" w:type="pct"/>
            <w:shd w:val="clear" w:color="auto" w:fill="D9D9D9" w:themeFill="background1" w:themeFillShade="D9"/>
          </w:tcPr>
          <w:p w:rsidR="00526804" w:rsidRDefault="00526804" w:rsidP="00466E49">
            <w:pPr>
              <w:suppressAutoHyphens w:val="0"/>
              <w:rPr>
                <w:color w:val="auto"/>
                <w:sz w:val="18"/>
                <w:szCs w:val="18"/>
                <w:lang w:eastAsia="en-US"/>
              </w:rPr>
            </w:pPr>
            <w:r>
              <w:rPr>
                <w:color w:val="auto"/>
                <w:sz w:val="18"/>
                <w:szCs w:val="18"/>
                <w:lang w:eastAsia="en-US"/>
              </w:rPr>
              <w:t>This error will occur when Weekly Limit entered is greater than monthly Limit</w:t>
            </w:r>
          </w:p>
          <w:p w:rsidR="00526804" w:rsidRPr="00BD3251" w:rsidRDefault="00526804" w:rsidP="00466E49">
            <w:pPr>
              <w:suppressAutoHyphens w:val="0"/>
              <w:rPr>
                <w:color w:val="auto"/>
                <w:sz w:val="18"/>
                <w:szCs w:val="18"/>
                <w:lang w:eastAsia="en-US"/>
              </w:rPr>
            </w:pPr>
            <w:r>
              <w:rPr>
                <w:color w:val="auto"/>
                <w:sz w:val="18"/>
                <w:szCs w:val="18"/>
                <w:lang w:eastAsia="en-US"/>
              </w:rPr>
              <w:t>FT mode of Pay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ER069</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IMPS Daily limit cannot be greater than weekly limit</w:t>
            </w:r>
          </w:p>
        </w:tc>
        <w:tc>
          <w:tcPr>
            <w:tcW w:w="2737" w:type="pct"/>
            <w:shd w:val="clear" w:color="auto" w:fill="D9D9D9" w:themeFill="background1" w:themeFillShade="D9"/>
          </w:tcPr>
          <w:p w:rsidR="00526804" w:rsidRDefault="00526804" w:rsidP="00466E49">
            <w:pPr>
              <w:suppressAutoHyphens w:val="0"/>
              <w:rPr>
                <w:color w:val="auto"/>
                <w:sz w:val="18"/>
                <w:szCs w:val="18"/>
                <w:lang w:eastAsia="en-US"/>
              </w:rPr>
            </w:pPr>
            <w:r>
              <w:rPr>
                <w:color w:val="auto"/>
                <w:sz w:val="18"/>
                <w:szCs w:val="18"/>
                <w:lang w:eastAsia="en-US"/>
              </w:rPr>
              <w:t>This error will occur when Daily Limit entered is greater than Weekly Limit</w:t>
            </w:r>
          </w:p>
          <w:p w:rsidR="00526804" w:rsidRPr="00BD3251" w:rsidRDefault="00526804" w:rsidP="00466E49">
            <w:pPr>
              <w:suppressAutoHyphens w:val="0"/>
              <w:rPr>
                <w:color w:val="auto"/>
                <w:sz w:val="18"/>
                <w:szCs w:val="18"/>
                <w:lang w:eastAsia="en-US"/>
              </w:rPr>
            </w:pPr>
            <w:r>
              <w:rPr>
                <w:color w:val="auto"/>
                <w:sz w:val="18"/>
                <w:szCs w:val="18"/>
                <w:lang w:eastAsia="en-US"/>
              </w:rPr>
              <w:t>IMPS mode of Pay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ER070</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IMPS Daily limit cannot be greater than monthly limit</w:t>
            </w:r>
          </w:p>
        </w:tc>
        <w:tc>
          <w:tcPr>
            <w:tcW w:w="2737" w:type="pct"/>
            <w:shd w:val="clear" w:color="auto" w:fill="D9D9D9" w:themeFill="background1" w:themeFillShade="D9"/>
          </w:tcPr>
          <w:p w:rsidR="00526804" w:rsidRDefault="00526804" w:rsidP="00466E49">
            <w:pPr>
              <w:suppressAutoHyphens w:val="0"/>
              <w:rPr>
                <w:color w:val="auto"/>
                <w:sz w:val="18"/>
                <w:szCs w:val="18"/>
                <w:lang w:eastAsia="en-US"/>
              </w:rPr>
            </w:pPr>
            <w:r>
              <w:rPr>
                <w:color w:val="auto"/>
                <w:sz w:val="18"/>
                <w:szCs w:val="18"/>
                <w:lang w:eastAsia="en-US"/>
              </w:rPr>
              <w:t>This error will occur when Daily Limit entered is greater than Monthly Limit</w:t>
            </w:r>
          </w:p>
          <w:p w:rsidR="00526804" w:rsidRPr="00BD3251" w:rsidRDefault="00526804" w:rsidP="00466E49">
            <w:pPr>
              <w:suppressAutoHyphens w:val="0"/>
              <w:rPr>
                <w:color w:val="auto"/>
                <w:sz w:val="18"/>
                <w:szCs w:val="18"/>
                <w:lang w:eastAsia="en-US"/>
              </w:rPr>
            </w:pPr>
            <w:r>
              <w:rPr>
                <w:color w:val="auto"/>
                <w:sz w:val="18"/>
                <w:szCs w:val="18"/>
                <w:lang w:eastAsia="en-US"/>
              </w:rPr>
              <w:t>IMPS mode of Pay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ER071</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IMPS WEEKLY limit cannot be greater than MONTHLY limit</w:t>
            </w:r>
          </w:p>
        </w:tc>
        <w:tc>
          <w:tcPr>
            <w:tcW w:w="2737" w:type="pct"/>
            <w:shd w:val="clear" w:color="auto" w:fill="D9D9D9" w:themeFill="background1" w:themeFillShade="D9"/>
          </w:tcPr>
          <w:p w:rsidR="00526804" w:rsidRDefault="00526804" w:rsidP="00466E49">
            <w:pPr>
              <w:suppressAutoHyphens w:val="0"/>
              <w:rPr>
                <w:color w:val="auto"/>
                <w:sz w:val="18"/>
                <w:szCs w:val="18"/>
                <w:lang w:eastAsia="en-US"/>
              </w:rPr>
            </w:pPr>
            <w:r>
              <w:rPr>
                <w:color w:val="auto"/>
                <w:sz w:val="18"/>
                <w:szCs w:val="18"/>
                <w:lang w:eastAsia="en-US"/>
              </w:rPr>
              <w:t>This error will occur when Weekly Limit entered is greater than monthly Limit</w:t>
            </w:r>
          </w:p>
          <w:p w:rsidR="00526804" w:rsidRPr="00BD3251" w:rsidRDefault="00526804" w:rsidP="00466E49">
            <w:pPr>
              <w:suppressAutoHyphens w:val="0"/>
              <w:rPr>
                <w:color w:val="auto"/>
                <w:sz w:val="18"/>
                <w:szCs w:val="18"/>
                <w:lang w:eastAsia="en-US"/>
              </w:rPr>
            </w:pPr>
            <w:r>
              <w:rPr>
                <w:color w:val="auto"/>
                <w:sz w:val="18"/>
                <w:szCs w:val="18"/>
                <w:lang w:eastAsia="en-US"/>
              </w:rPr>
              <w:t>IMPS mode of Pay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ER083</w:t>
            </w:r>
          </w:p>
          <w:p w:rsidR="00610DE2" w:rsidRPr="00BD3251" w:rsidRDefault="00610DE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Single PAN Card document to be mandatory</w:t>
            </w:r>
          </w:p>
        </w:tc>
        <w:tc>
          <w:tcPr>
            <w:tcW w:w="2737" w:type="pct"/>
            <w:shd w:val="clear" w:color="auto" w:fill="D9D9D9" w:themeFill="background1" w:themeFillShade="D9"/>
          </w:tcPr>
          <w:p w:rsidR="00526804" w:rsidRPr="00BD3251" w:rsidRDefault="00551CF3" w:rsidP="002241E1">
            <w:pPr>
              <w:suppressAutoHyphens w:val="0"/>
              <w:rPr>
                <w:color w:val="auto"/>
                <w:sz w:val="18"/>
                <w:szCs w:val="18"/>
                <w:lang w:eastAsia="en-US"/>
              </w:rPr>
            </w:pPr>
            <w:r>
              <w:rPr>
                <w:color w:val="auto"/>
                <w:sz w:val="18"/>
                <w:szCs w:val="18"/>
                <w:lang w:eastAsia="en-US"/>
              </w:rPr>
              <w:t>This error will occur when user trying to register beneficiary without PAN kyc document which is mandatory while new beneficiary registration</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ER084</w:t>
            </w:r>
          </w:p>
          <w:p w:rsidR="005614A2" w:rsidRDefault="005614A2" w:rsidP="002241E1">
            <w:pPr>
              <w:suppressAutoHyphens w:val="0"/>
              <w:rPr>
                <w:color w:val="auto"/>
                <w:sz w:val="18"/>
                <w:szCs w:val="18"/>
                <w:lang w:eastAsia="en-US"/>
              </w:rPr>
            </w:pP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PAN Card document ID mismatch/Only one PAN Card document to be uploaded</w:t>
            </w:r>
          </w:p>
        </w:tc>
        <w:tc>
          <w:tcPr>
            <w:tcW w:w="2737" w:type="pct"/>
            <w:shd w:val="clear" w:color="auto" w:fill="D9D9D9" w:themeFill="background1" w:themeFillShade="D9"/>
          </w:tcPr>
          <w:p w:rsidR="00526804" w:rsidRPr="00BD3251" w:rsidRDefault="00551CF3" w:rsidP="00FD13D0">
            <w:pPr>
              <w:suppressAutoHyphens w:val="0"/>
              <w:rPr>
                <w:color w:val="auto"/>
                <w:sz w:val="18"/>
                <w:szCs w:val="18"/>
                <w:lang w:eastAsia="en-US"/>
              </w:rPr>
            </w:pPr>
            <w:r>
              <w:rPr>
                <w:color w:val="auto"/>
                <w:sz w:val="18"/>
                <w:szCs w:val="18"/>
                <w:lang w:eastAsia="en-US"/>
              </w:rPr>
              <w:t xml:space="preserve">This error will occur when </w:t>
            </w:r>
            <w:r w:rsidR="00FD13D0">
              <w:rPr>
                <w:color w:val="auto"/>
                <w:sz w:val="18"/>
                <w:szCs w:val="18"/>
                <w:lang w:eastAsia="en-US"/>
              </w:rPr>
              <w:t xml:space="preserve">user is trying to add PAN doc with different doc ID for beneficiary ID </w:t>
            </w:r>
            <w:r w:rsidR="00FE6BDC">
              <w:rPr>
                <w:color w:val="auto"/>
                <w:sz w:val="18"/>
                <w:szCs w:val="18"/>
                <w:lang w:eastAsia="en-US"/>
              </w:rPr>
              <w:t xml:space="preserve">while modification </w:t>
            </w:r>
            <w:r w:rsidR="00FD13D0">
              <w:rPr>
                <w:color w:val="auto"/>
                <w:sz w:val="18"/>
                <w:szCs w:val="18"/>
                <w:lang w:eastAsia="en-US"/>
              </w:rPr>
              <w:t>for which already PAN doc has been submitted successfully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ER085</w:t>
            </w:r>
          </w:p>
          <w:p w:rsidR="005614A2" w:rsidRPr="00BD3251" w:rsidRDefault="005614A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PAN document already uploaded with the current document ID</w:t>
            </w:r>
          </w:p>
        </w:tc>
        <w:tc>
          <w:tcPr>
            <w:tcW w:w="2737" w:type="pct"/>
            <w:shd w:val="clear" w:color="auto" w:fill="D9D9D9" w:themeFill="background1" w:themeFillShade="D9"/>
          </w:tcPr>
          <w:p w:rsidR="00526804" w:rsidRPr="00BD3251" w:rsidRDefault="00F569A9" w:rsidP="00F569A9">
            <w:pPr>
              <w:suppressAutoHyphens w:val="0"/>
              <w:rPr>
                <w:color w:val="auto"/>
                <w:sz w:val="18"/>
                <w:szCs w:val="18"/>
                <w:lang w:eastAsia="en-US"/>
              </w:rPr>
            </w:pPr>
            <w:r>
              <w:rPr>
                <w:color w:val="auto"/>
                <w:sz w:val="18"/>
                <w:szCs w:val="18"/>
                <w:lang w:eastAsia="en-US"/>
              </w:rPr>
              <w:t>This error will occur when user is trying to add document with the doc ID which has been already used for PAN doc for same beneficiary</w:t>
            </w:r>
            <w:r w:rsidR="008A5ECE">
              <w:rPr>
                <w:color w:val="auto"/>
                <w:sz w:val="18"/>
                <w:szCs w:val="18"/>
                <w:lang w:eastAsia="en-US"/>
              </w:rPr>
              <w:t xml:space="preserve"> while modification</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ER086</w:t>
            </w:r>
          </w:p>
          <w:p w:rsidR="00D95DC2" w:rsidRPr="00BD3251" w:rsidRDefault="00D95DC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Maximum document upload limit reached</w:t>
            </w:r>
          </w:p>
        </w:tc>
        <w:tc>
          <w:tcPr>
            <w:tcW w:w="2737" w:type="pct"/>
            <w:shd w:val="clear" w:color="auto" w:fill="D9D9D9" w:themeFill="background1" w:themeFillShade="D9"/>
          </w:tcPr>
          <w:p w:rsidR="00526804" w:rsidRPr="00BD3251" w:rsidRDefault="007B0ADD" w:rsidP="002241E1">
            <w:pPr>
              <w:suppressAutoHyphens w:val="0"/>
              <w:rPr>
                <w:color w:val="auto"/>
                <w:sz w:val="18"/>
                <w:szCs w:val="18"/>
                <w:lang w:eastAsia="en-US"/>
              </w:rPr>
            </w:pPr>
            <w:r>
              <w:rPr>
                <w:color w:val="auto"/>
                <w:sz w:val="18"/>
                <w:szCs w:val="18"/>
                <w:lang w:eastAsia="en-US"/>
              </w:rPr>
              <w:t>This error will occur when document uploading limit exceeded for single beneficiary</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ER082</w:t>
            </w:r>
          </w:p>
          <w:p w:rsidR="00D95DC2" w:rsidRPr="00BD3251" w:rsidRDefault="00D95DC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Incorrect Mapping of Seller Id</w:t>
            </w:r>
          </w:p>
          <w:p w:rsidR="00D95DC2" w:rsidRPr="00BD3251" w:rsidRDefault="00D95DC2" w:rsidP="002241E1">
            <w:pPr>
              <w:suppressAutoHyphens w:val="0"/>
              <w:rPr>
                <w:color w:val="auto"/>
                <w:sz w:val="18"/>
                <w:szCs w:val="18"/>
                <w:lang w:eastAsia="en-US"/>
              </w:rPr>
            </w:pPr>
          </w:p>
        </w:tc>
        <w:tc>
          <w:tcPr>
            <w:tcW w:w="2737" w:type="pct"/>
            <w:shd w:val="clear" w:color="auto" w:fill="D9D9D9" w:themeFill="background1" w:themeFillShade="D9"/>
          </w:tcPr>
          <w:p w:rsidR="00526804" w:rsidRPr="00BD3251" w:rsidRDefault="007B0ADD" w:rsidP="00186A62">
            <w:pPr>
              <w:suppressAutoHyphens w:val="0"/>
              <w:rPr>
                <w:color w:val="auto"/>
                <w:sz w:val="18"/>
                <w:szCs w:val="18"/>
                <w:lang w:eastAsia="en-US"/>
              </w:rPr>
            </w:pPr>
            <w:r>
              <w:rPr>
                <w:color w:val="auto"/>
                <w:sz w:val="18"/>
                <w:szCs w:val="18"/>
                <w:lang w:eastAsia="en-US"/>
              </w:rPr>
              <w:t>This error will</w:t>
            </w:r>
            <w:r w:rsidR="00186A62">
              <w:rPr>
                <w:color w:val="auto"/>
                <w:sz w:val="18"/>
                <w:szCs w:val="18"/>
                <w:lang w:eastAsia="en-US"/>
              </w:rPr>
              <w:t xml:space="preserve"> come when beneficiary Id entered is not mapped with the seller ID</w:t>
            </w:r>
          </w:p>
        </w:tc>
      </w:tr>
      <w:tr w:rsidR="00526804" w:rsidRPr="007206EB" w:rsidTr="00610DE2">
        <w:trPr>
          <w:trHeight w:val="255"/>
        </w:trPr>
        <w:tc>
          <w:tcPr>
            <w:tcW w:w="952" w:type="pct"/>
            <w:shd w:val="clear" w:color="auto" w:fill="D9D9D9" w:themeFill="background1" w:themeFillShade="D9"/>
            <w:noWrap/>
            <w:vAlign w:val="bottom"/>
            <w:hideMark/>
          </w:tcPr>
          <w:p w:rsidR="00526804" w:rsidRDefault="00526804" w:rsidP="002241E1">
            <w:pPr>
              <w:suppressAutoHyphens w:val="0"/>
              <w:rPr>
                <w:color w:val="auto"/>
                <w:sz w:val="18"/>
                <w:szCs w:val="18"/>
                <w:lang w:eastAsia="en-US"/>
              </w:rPr>
            </w:pPr>
            <w:r w:rsidRPr="00BD3251">
              <w:rPr>
                <w:color w:val="auto"/>
                <w:sz w:val="18"/>
                <w:szCs w:val="18"/>
                <w:lang w:eastAsia="en-US"/>
              </w:rPr>
              <w:t>ER087</w:t>
            </w:r>
          </w:p>
          <w:p w:rsidR="00D95DC2" w:rsidRPr="00BD3251" w:rsidRDefault="00D95DC2" w:rsidP="002241E1">
            <w:pPr>
              <w:suppressAutoHyphens w:val="0"/>
              <w:rPr>
                <w:color w:val="auto"/>
                <w:sz w:val="18"/>
                <w:szCs w:val="18"/>
                <w:lang w:eastAsia="en-US"/>
              </w:rPr>
            </w:pPr>
          </w:p>
        </w:tc>
        <w:tc>
          <w:tcPr>
            <w:tcW w:w="1311" w:type="pct"/>
            <w:shd w:val="clear" w:color="auto" w:fill="D9D9D9" w:themeFill="background1" w:themeFillShade="D9"/>
            <w:noWrap/>
            <w:vAlign w:val="bottom"/>
            <w:hideMark/>
          </w:tcPr>
          <w:p w:rsidR="00526804" w:rsidRPr="00BD3251" w:rsidRDefault="00526804" w:rsidP="002241E1">
            <w:pPr>
              <w:suppressAutoHyphens w:val="0"/>
              <w:rPr>
                <w:color w:val="auto"/>
                <w:sz w:val="18"/>
                <w:szCs w:val="18"/>
                <w:lang w:eastAsia="en-US"/>
              </w:rPr>
            </w:pPr>
            <w:r w:rsidRPr="00BD3251">
              <w:rPr>
                <w:color w:val="auto"/>
                <w:sz w:val="18"/>
                <w:szCs w:val="18"/>
                <w:lang w:eastAsia="en-US"/>
              </w:rPr>
              <w:t>Beneficiary cannot be modified as pervious request is in progress</w:t>
            </w:r>
          </w:p>
        </w:tc>
        <w:tc>
          <w:tcPr>
            <w:tcW w:w="2737" w:type="pct"/>
            <w:shd w:val="clear" w:color="auto" w:fill="D9D9D9" w:themeFill="background1" w:themeFillShade="D9"/>
          </w:tcPr>
          <w:p w:rsidR="00363705" w:rsidRPr="00BD3251" w:rsidRDefault="00363705" w:rsidP="007B0ADD">
            <w:pPr>
              <w:suppressAutoHyphens w:val="0"/>
              <w:rPr>
                <w:color w:val="auto"/>
                <w:sz w:val="18"/>
                <w:szCs w:val="18"/>
                <w:lang w:eastAsia="en-US"/>
              </w:rPr>
            </w:pPr>
            <w:r>
              <w:rPr>
                <w:color w:val="auto"/>
                <w:sz w:val="18"/>
                <w:szCs w:val="18"/>
                <w:lang w:eastAsia="en-US"/>
              </w:rPr>
              <w:t>This error will occur when user is trying to modify the beneficiary details on which no actions has been taken yet.</w:t>
            </w:r>
          </w:p>
        </w:tc>
      </w:tr>
    </w:tbl>
    <w:p w:rsidR="00843DB2" w:rsidRDefault="00843DB2" w:rsidP="00843DB2">
      <w:pPr>
        <w:rPr>
          <w:sz w:val="18"/>
          <w:szCs w:val="18"/>
        </w:rPr>
      </w:pPr>
    </w:p>
    <w:p w:rsidR="00256B62" w:rsidRPr="007206EB" w:rsidRDefault="007103E6" w:rsidP="00184538">
      <w:pPr>
        <w:pStyle w:val="Heading2"/>
        <w:ind w:left="0" w:firstLine="0"/>
        <w:rPr>
          <w:sz w:val="18"/>
          <w:szCs w:val="18"/>
        </w:rPr>
      </w:pPr>
      <w:r w:rsidRPr="00B53DD5">
        <w:rPr>
          <w:rFonts w:ascii="Times New Roman" w:hAnsi="Times New Roman" w:cs="Times New Roman"/>
          <w:sz w:val="22"/>
          <w:szCs w:val="22"/>
          <w:u w:val="single"/>
        </w:rPr>
        <w:t>Http Status Codes and Description</w:t>
      </w:r>
    </w:p>
    <w:tbl>
      <w:tblPr>
        <w:tblStyle w:val="TableGrid"/>
        <w:tblW w:w="6642" w:type="pct"/>
        <w:tblInd w:w="-1452" w:type="dxa"/>
        <w:shd w:val="clear" w:color="auto" w:fill="D9D9D9" w:themeFill="background1" w:themeFillShade="D9"/>
        <w:tblLook w:val="04A0" w:firstRow="1" w:lastRow="0" w:firstColumn="1" w:lastColumn="0" w:noHBand="0" w:noVBand="1"/>
      </w:tblPr>
      <w:tblGrid>
        <w:gridCol w:w="1275"/>
        <w:gridCol w:w="1560"/>
        <w:gridCol w:w="2567"/>
        <w:gridCol w:w="6362"/>
      </w:tblGrid>
      <w:tr w:rsidR="007103E6" w:rsidRPr="00B53DD5" w:rsidTr="001667C2">
        <w:tc>
          <w:tcPr>
            <w:tcW w:w="542" w:type="pct"/>
            <w:shd w:val="clear" w:color="auto" w:fill="17365D" w:themeFill="text2" w:themeFillShade="BF"/>
          </w:tcPr>
          <w:p w:rsidR="004705D5" w:rsidRPr="00B53DD5" w:rsidRDefault="004705D5" w:rsidP="00842862">
            <w:pPr>
              <w:rPr>
                <w:b/>
                <w:color w:val="FFFFFF" w:themeColor="background1"/>
                <w:sz w:val="18"/>
                <w:szCs w:val="18"/>
              </w:rPr>
            </w:pPr>
            <w:r w:rsidRPr="00B53DD5">
              <w:rPr>
                <w:b/>
                <w:color w:val="FFFFFF" w:themeColor="background1"/>
                <w:sz w:val="18"/>
                <w:szCs w:val="18"/>
              </w:rPr>
              <w:t>Http Code</w:t>
            </w:r>
          </w:p>
        </w:tc>
        <w:tc>
          <w:tcPr>
            <w:tcW w:w="663" w:type="pct"/>
            <w:shd w:val="clear" w:color="auto" w:fill="17365D" w:themeFill="text2" w:themeFillShade="BF"/>
          </w:tcPr>
          <w:p w:rsidR="004705D5" w:rsidRPr="00B53DD5" w:rsidRDefault="004705D5" w:rsidP="00842862">
            <w:pPr>
              <w:rPr>
                <w:b/>
                <w:color w:val="FFFFFF" w:themeColor="background1"/>
                <w:sz w:val="20"/>
                <w:szCs w:val="20"/>
              </w:rPr>
            </w:pPr>
            <w:r w:rsidRPr="00B53DD5">
              <w:rPr>
                <w:b/>
                <w:color w:val="FFFFFF" w:themeColor="background1"/>
                <w:sz w:val="20"/>
                <w:szCs w:val="20"/>
              </w:rPr>
              <w:t>Category</w:t>
            </w:r>
          </w:p>
        </w:tc>
        <w:tc>
          <w:tcPr>
            <w:tcW w:w="1091" w:type="pct"/>
            <w:shd w:val="clear" w:color="auto" w:fill="17365D" w:themeFill="text2" w:themeFillShade="BF"/>
          </w:tcPr>
          <w:p w:rsidR="004705D5" w:rsidRPr="00B53DD5" w:rsidRDefault="004705D5" w:rsidP="00842862">
            <w:pPr>
              <w:rPr>
                <w:b/>
                <w:color w:val="FFFFFF" w:themeColor="background1"/>
                <w:sz w:val="20"/>
                <w:szCs w:val="20"/>
              </w:rPr>
            </w:pPr>
            <w:r w:rsidRPr="00B53DD5">
              <w:rPr>
                <w:b/>
                <w:color w:val="FFFFFF" w:themeColor="background1"/>
                <w:sz w:val="20"/>
                <w:szCs w:val="20"/>
              </w:rPr>
              <w:t>Http Message</w:t>
            </w:r>
          </w:p>
        </w:tc>
        <w:tc>
          <w:tcPr>
            <w:tcW w:w="2704" w:type="pct"/>
            <w:shd w:val="clear" w:color="auto" w:fill="17365D" w:themeFill="text2" w:themeFillShade="BF"/>
          </w:tcPr>
          <w:p w:rsidR="004705D5" w:rsidRPr="00B53DD5" w:rsidRDefault="004705D5" w:rsidP="00842862">
            <w:pPr>
              <w:rPr>
                <w:b/>
                <w:color w:val="FFFFFF" w:themeColor="background1"/>
                <w:sz w:val="20"/>
                <w:szCs w:val="20"/>
              </w:rPr>
            </w:pPr>
            <w:r w:rsidRPr="00B53DD5">
              <w:rPr>
                <w:b/>
                <w:color w:val="FFFFFF" w:themeColor="background1"/>
                <w:sz w:val="20"/>
                <w:szCs w:val="20"/>
              </w:rPr>
              <w:t>Description</w:t>
            </w:r>
          </w:p>
        </w:tc>
      </w:tr>
      <w:tr w:rsidR="007103E6" w:rsidRPr="00B53DD5" w:rsidTr="001667C2">
        <w:trPr>
          <w:trHeight w:val="412"/>
        </w:trPr>
        <w:tc>
          <w:tcPr>
            <w:tcW w:w="542"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500</w:t>
            </w:r>
          </w:p>
        </w:tc>
        <w:tc>
          <w:tcPr>
            <w:tcW w:w="663"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Http server error</w:t>
            </w:r>
          </w:p>
        </w:tc>
        <w:tc>
          <w:tcPr>
            <w:tcW w:w="1091"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Http Internal Server Error</w:t>
            </w:r>
          </w:p>
        </w:tc>
        <w:tc>
          <w:tcPr>
            <w:tcW w:w="2704" w:type="pct"/>
            <w:shd w:val="clear" w:color="auto" w:fill="D9D9D9" w:themeFill="background1" w:themeFillShade="D9"/>
          </w:tcPr>
          <w:p w:rsidR="004705D5" w:rsidRPr="00B53DD5" w:rsidRDefault="004705D5" w:rsidP="00842862">
            <w:pPr>
              <w:rPr>
                <w:sz w:val="20"/>
                <w:szCs w:val="20"/>
              </w:rPr>
            </w:pPr>
            <w:r w:rsidRPr="00B53DD5">
              <w:rPr>
                <w:color w:val="000000"/>
                <w:sz w:val="18"/>
                <w:szCs w:val="18"/>
              </w:rPr>
              <w:t>This is an http server error. This error will occur when the request was not completed and the server met an unexpected condition.</w:t>
            </w:r>
          </w:p>
        </w:tc>
      </w:tr>
      <w:tr w:rsidR="007103E6" w:rsidRPr="00B53DD5" w:rsidTr="001667C2">
        <w:tc>
          <w:tcPr>
            <w:tcW w:w="542" w:type="pct"/>
            <w:shd w:val="clear" w:color="auto" w:fill="D9D9D9" w:themeFill="background1" w:themeFillShade="D9"/>
          </w:tcPr>
          <w:p w:rsidR="004705D5" w:rsidRPr="00B53DD5" w:rsidRDefault="004705D5" w:rsidP="00842862">
            <w:pPr>
              <w:rPr>
                <w:sz w:val="20"/>
                <w:szCs w:val="20"/>
              </w:rPr>
            </w:pPr>
            <w:r w:rsidRPr="00B53DD5">
              <w:rPr>
                <w:sz w:val="20"/>
                <w:szCs w:val="20"/>
              </w:rPr>
              <w:lastRenderedPageBreak/>
              <w:t>501</w:t>
            </w:r>
          </w:p>
        </w:tc>
        <w:tc>
          <w:tcPr>
            <w:tcW w:w="663"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Http server error</w:t>
            </w:r>
          </w:p>
        </w:tc>
        <w:tc>
          <w:tcPr>
            <w:tcW w:w="1091"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Not Implemented</w:t>
            </w:r>
          </w:p>
        </w:tc>
        <w:tc>
          <w:tcPr>
            <w:tcW w:w="2704" w:type="pct"/>
            <w:shd w:val="clear" w:color="auto" w:fill="D9D9D9" w:themeFill="background1" w:themeFillShade="D9"/>
          </w:tcPr>
          <w:p w:rsidR="004705D5" w:rsidRPr="00B53DD5" w:rsidRDefault="004705D5" w:rsidP="00842862">
            <w:pPr>
              <w:rPr>
                <w:sz w:val="20"/>
                <w:szCs w:val="20"/>
              </w:rPr>
            </w:pPr>
            <w:r w:rsidRPr="00B53DD5">
              <w:rPr>
                <w:color w:val="000000"/>
                <w:sz w:val="18"/>
                <w:szCs w:val="18"/>
              </w:rPr>
              <w:t>This is an http server error. This error will occur when the request was not completed and the server did not support the functionality required</w:t>
            </w:r>
          </w:p>
        </w:tc>
      </w:tr>
      <w:tr w:rsidR="007103E6" w:rsidRPr="00B53DD5" w:rsidTr="001667C2">
        <w:tc>
          <w:tcPr>
            <w:tcW w:w="542" w:type="pct"/>
            <w:shd w:val="clear" w:color="auto" w:fill="D9D9D9" w:themeFill="background1" w:themeFillShade="D9"/>
          </w:tcPr>
          <w:p w:rsidR="004705D5" w:rsidRPr="00B53DD5" w:rsidRDefault="004705D5" w:rsidP="00842862">
            <w:pPr>
              <w:rPr>
                <w:sz w:val="20"/>
                <w:szCs w:val="20"/>
              </w:rPr>
            </w:pPr>
            <w:r w:rsidRPr="00B53DD5">
              <w:rPr>
                <w:sz w:val="20"/>
                <w:szCs w:val="20"/>
              </w:rPr>
              <w:t>502</w:t>
            </w:r>
          </w:p>
        </w:tc>
        <w:tc>
          <w:tcPr>
            <w:tcW w:w="663"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Http server error</w:t>
            </w:r>
          </w:p>
        </w:tc>
        <w:tc>
          <w:tcPr>
            <w:tcW w:w="1091" w:type="pct"/>
            <w:shd w:val="clear" w:color="auto" w:fill="D9D9D9" w:themeFill="background1" w:themeFillShade="D9"/>
          </w:tcPr>
          <w:p w:rsidR="004705D5" w:rsidRPr="00B53DD5" w:rsidRDefault="004705D5" w:rsidP="00842862">
            <w:pPr>
              <w:rPr>
                <w:sz w:val="20"/>
                <w:szCs w:val="20"/>
              </w:rPr>
            </w:pPr>
            <w:r w:rsidRPr="00B53DD5">
              <w:rPr>
                <w:color w:val="000000"/>
                <w:sz w:val="18"/>
                <w:szCs w:val="18"/>
              </w:rPr>
              <w:t>Bad Gateway</w:t>
            </w:r>
          </w:p>
        </w:tc>
        <w:tc>
          <w:tcPr>
            <w:tcW w:w="2704" w:type="pct"/>
            <w:shd w:val="clear" w:color="auto" w:fill="D9D9D9" w:themeFill="background1" w:themeFillShade="D9"/>
          </w:tcPr>
          <w:p w:rsidR="004705D5" w:rsidRPr="00B53DD5" w:rsidRDefault="004705D5" w:rsidP="00842862">
            <w:pPr>
              <w:rPr>
                <w:sz w:val="20"/>
                <w:szCs w:val="20"/>
              </w:rPr>
            </w:pPr>
            <w:r w:rsidRPr="00B53DD5">
              <w:rPr>
                <w:color w:val="000000"/>
                <w:sz w:val="18"/>
                <w:szCs w:val="18"/>
              </w:rPr>
              <w:t>This is an http server error. This error will occur when the request was not completed and the server received unwanted response from upstream server</w:t>
            </w:r>
          </w:p>
        </w:tc>
      </w:tr>
      <w:tr w:rsidR="007103E6" w:rsidRPr="00B53DD5" w:rsidTr="001667C2">
        <w:tc>
          <w:tcPr>
            <w:tcW w:w="542" w:type="pct"/>
            <w:shd w:val="clear" w:color="auto" w:fill="D9D9D9" w:themeFill="background1" w:themeFillShade="D9"/>
          </w:tcPr>
          <w:p w:rsidR="004705D5" w:rsidRPr="00B53DD5" w:rsidRDefault="004705D5" w:rsidP="00842862">
            <w:pPr>
              <w:rPr>
                <w:sz w:val="20"/>
                <w:szCs w:val="20"/>
              </w:rPr>
            </w:pPr>
            <w:r w:rsidRPr="00B53DD5">
              <w:rPr>
                <w:sz w:val="20"/>
                <w:szCs w:val="20"/>
              </w:rPr>
              <w:t>503</w:t>
            </w:r>
          </w:p>
        </w:tc>
        <w:tc>
          <w:tcPr>
            <w:tcW w:w="663"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Http server error</w:t>
            </w:r>
          </w:p>
        </w:tc>
        <w:tc>
          <w:tcPr>
            <w:tcW w:w="1091"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Service unavailable</w:t>
            </w:r>
          </w:p>
        </w:tc>
        <w:tc>
          <w:tcPr>
            <w:tcW w:w="2704" w:type="pct"/>
            <w:shd w:val="clear" w:color="auto" w:fill="D9D9D9" w:themeFill="background1" w:themeFillShade="D9"/>
          </w:tcPr>
          <w:p w:rsidR="004705D5" w:rsidRPr="00B53DD5" w:rsidRDefault="004705D5" w:rsidP="00842862">
            <w:pPr>
              <w:rPr>
                <w:sz w:val="20"/>
                <w:szCs w:val="20"/>
              </w:rPr>
            </w:pPr>
            <w:r w:rsidRPr="00B53DD5">
              <w:rPr>
                <w:color w:val="000000"/>
                <w:sz w:val="18"/>
                <w:szCs w:val="18"/>
              </w:rPr>
              <w:t>This is an http server error. This error will occur when the request was not completed and the server is temporarily overloading or down</w:t>
            </w:r>
          </w:p>
        </w:tc>
      </w:tr>
      <w:tr w:rsidR="007103E6" w:rsidRPr="00B53DD5" w:rsidTr="001667C2">
        <w:tc>
          <w:tcPr>
            <w:tcW w:w="542" w:type="pct"/>
            <w:shd w:val="clear" w:color="auto" w:fill="D9D9D9" w:themeFill="background1" w:themeFillShade="D9"/>
          </w:tcPr>
          <w:p w:rsidR="004705D5" w:rsidRPr="00B53DD5" w:rsidRDefault="004705D5" w:rsidP="00842862">
            <w:pPr>
              <w:rPr>
                <w:sz w:val="20"/>
                <w:szCs w:val="20"/>
              </w:rPr>
            </w:pPr>
            <w:r w:rsidRPr="00B53DD5">
              <w:rPr>
                <w:sz w:val="20"/>
                <w:szCs w:val="20"/>
              </w:rPr>
              <w:t>504</w:t>
            </w:r>
          </w:p>
        </w:tc>
        <w:tc>
          <w:tcPr>
            <w:tcW w:w="663"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Http server error</w:t>
            </w:r>
          </w:p>
        </w:tc>
        <w:tc>
          <w:tcPr>
            <w:tcW w:w="1091"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Gateway Timeout</w:t>
            </w:r>
          </w:p>
        </w:tc>
        <w:tc>
          <w:tcPr>
            <w:tcW w:w="2704"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This is an http server error. This error will occur when the gateway has timed out.</w:t>
            </w:r>
          </w:p>
        </w:tc>
      </w:tr>
      <w:tr w:rsidR="007103E6" w:rsidRPr="00B53DD5" w:rsidTr="001667C2">
        <w:tc>
          <w:tcPr>
            <w:tcW w:w="542" w:type="pct"/>
            <w:shd w:val="clear" w:color="auto" w:fill="D9D9D9" w:themeFill="background1" w:themeFillShade="D9"/>
          </w:tcPr>
          <w:p w:rsidR="004705D5" w:rsidRPr="00B53DD5" w:rsidRDefault="004705D5" w:rsidP="00842862">
            <w:pPr>
              <w:rPr>
                <w:sz w:val="20"/>
                <w:szCs w:val="20"/>
              </w:rPr>
            </w:pPr>
            <w:r w:rsidRPr="00B53DD5">
              <w:rPr>
                <w:sz w:val="20"/>
                <w:szCs w:val="20"/>
              </w:rPr>
              <w:t>505</w:t>
            </w:r>
          </w:p>
        </w:tc>
        <w:tc>
          <w:tcPr>
            <w:tcW w:w="663"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Http server error</w:t>
            </w:r>
          </w:p>
        </w:tc>
        <w:tc>
          <w:tcPr>
            <w:tcW w:w="1091"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Http version not supported</w:t>
            </w:r>
          </w:p>
        </w:tc>
        <w:tc>
          <w:tcPr>
            <w:tcW w:w="2704" w:type="pct"/>
            <w:shd w:val="clear" w:color="auto" w:fill="D9D9D9" w:themeFill="background1" w:themeFillShade="D9"/>
          </w:tcPr>
          <w:p w:rsidR="004705D5" w:rsidRPr="00B53DD5" w:rsidRDefault="004705D5" w:rsidP="00842862">
            <w:pPr>
              <w:rPr>
                <w:color w:val="000000"/>
                <w:sz w:val="18"/>
                <w:szCs w:val="18"/>
              </w:rPr>
            </w:pPr>
            <w:r w:rsidRPr="00B53DD5">
              <w:rPr>
                <w:color w:val="000000"/>
                <w:sz w:val="18"/>
                <w:szCs w:val="18"/>
              </w:rPr>
              <w:t>This is an http server error. This error will occur when the request was not completed and the server does not support the “http protocol” version</w:t>
            </w:r>
          </w:p>
        </w:tc>
      </w:tr>
    </w:tbl>
    <w:p w:rsidR="00DB4796" w:rsidRPr="007206EB" w:rsidRDefault="00DB4796" w:rsidP="00184538">
      <w:pPr>
        <w:pStyle w:val="Heading1"/>
        <w:rPr>
          <w:rFonts w:ascii="Times New Roman" w:hAnsi="Times New Roman" w:cs="Times New Roman"/>
          <w:sz w:val="18"/>
          <w:szCs w:val="18"/>
        </w:rPr>
      </w:pPr>
    </w:p>
    <w:sectPr w:rsidR="00DB4796" w:rsidRPr="007206EB">
      <w:headerReference w:type="default" r:id="rId16"/>
      <w:footerReference w:type="default" r:id="rId17"/>
      <w:pgSz w:w="12240" w:h="15840"/>
      <w:pgMar w:top="1440" w:right="1800" w:bottom="1440" w:left="1800" w:header="720" w:footer="720" w:gutter="0"/>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7F3" w:rsidRDefault="008E37F3">
      <w:r>
        <w:separator/>
      </w:r>
    </w:p>
  </w:endnote>
  <w:endnote w:type="continuationSeparator" w:id="0">
    <w:p w:rsidR="008E37F3" w:rsidRDefault="008E3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L;Times New">
    <w:altName w:val="Times New Roman"/>
    <w:panose1 w:val="00000000000000000000"/>
    <w:charset w:val="00"/>
    <w:family w:val="roman"/>
    <w:notTrueType/>
    <w:pitch w:val="default"/>
  </w:font>
  <w:font w:name="Liberation Serif">
    <w:altName w:val="Times New Roman"/>
    <w:charset w:val="00"/>
    <w:family w:val="roman"/>
    <w:pitch w:val="variable"/>
  </w:font>
  <w:font w:name="Droid Sans">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rlett">
    <w:panose1 w:val="00000000000000000000"/>
    <w:charset w:val="02"/>
    <w:family w:val="auto"/>
    <w:pitch w:val="variable"/>
    <w:sig w:usb0="00000000" w:usb1="10000000" w:usb2="00000000" w:usb3="00000000" w:csb0="80000000" w:csb1="00000000"/>
  </w:font>
  <w:font w:name="SimSun;宋体">
    <w:panose1 w:val="00000000000000000000"/>
    <w:charset w:val="80"/>
    <w:family w:val="roman"/>
    <w:notTrueType/>
    <w:pitch w:val="default"/>
  </w:font>
  <w:font w:name="Liberation Sans;Arial">
    <w:panose1 w:val="00000000000000000000"/>
    <w:charset w:val="00"/>
    <w:family w:val="roman"/>
    <w:notTrueType/>
    <w:pitch w:val="default"/>
  </w:font>
  <w:font w:name="FreeSans;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6A9D" w:rsidRDefault="001A6A9D">
    <w:pPr>
      <w:pStyle w:val="Footer"/>
      <w:rPr>
        <w:rFonts w:ascii="Palatino Linotype" w:hAnsi="Palatino Linotype" w:cs="Palatino Linotype"/>
        <w:sz w:val="20"/>
        <w:szCs w:val="20"/>
      </w:rPr>
    </w:pPr>
    <w:r>
      <w:rPr>
        <w:rFonts w:ascii="Palatino Linotype" w:hAnsi="Palatino Linotype" w:cs="Palatino Linotype"/>
        <w:sz w:val="20"/>
        <w:szCs w:val="20"/>
      </w:rPr>
      <w:t>RBL - Internal</w:t>
    </w:r>
    <w:r>
      <w:rPr>
        <w:rFonts w:ascii="Palatino Linotype" w:hAnsi="Palatino Linotype" w:cs="Palatino Linotype"/>
        <w:sz w:val="20"/>
        <w:szCs w:val="20"/>
      </w:rPr>
      <w:tab/>
      <w:t xml:space="preserve">Page </w:t>
    </w:r>
    <w:r>
      <w:rPr>
        <w:rFonts w:ascii="Palatino Linotype" w:hAnsi="Palatino Linotype" w:cs="Palatino Linotype"/>
        <w:sz w:val="20"/>
        <w:szCs w:val="20"/>
      </w:rPr>
      <w:fldChar w:fldCharType="begin"/>
    </w:r>
    <w:r>
      <w:instrText>PAGE</w:instrText>
    </w:r>
    <w:r>
      <w:fldChar w:fldCharType="separate"/>
    </w:r>
    <w:r w:rsidR="00891D2A">
      <w:rPr>
        <w:noProof/>
      </w:rPr>
      <w:t>37</w:t>
    </w:r>
    <w:r>
      <w:fldChar w:fldCharType="end"/>
    </w:r>
    <w:r>
      <w:rPr>
        <w:rFonts w:ascii="Palatino Linotype" w:hAnsi="Palatino Linotype" w:cs="Palatino Linotype"/>
        <w:sz w:val="20"/>
        <w:szCs w:val="20"/>
      </w:rPr>
      <w:tab/>
    </w:r>
    <w:r>
      <w:rPr>
        <w:rFonts w:ascii="Palatino Linotype" w:hAnsi="Palatino Linotype" w:cs="Palatino Linotype"/>
        <w:sz w:val="20"/>
        <w:szCs w:val="20"/>
      </w:rPr>
      <w:fldChar w:fldCharType="begin"/>
    </w:r>
    <w:r>
      <w:instrText>DATE \@"dd/MM/yy"</w:instrText>
    </w:r>
    <w:r>
      <w:fldChar w:fldCharType="separate"/>
    </w:r>
    <w:r w:rsidR="00891D2A">
      <w:rPr>
        <w:noProof/>
      </w:rPr>
      <w:t>21/01/19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7F3" w:rsidRDefault="008E37F3">
      <w:r>
        <w:separator/>
      </w:r>
    </w:p>
  </w:footnote>
  <w:footnote w:type="continuationSeparator" w:id="0">
    <w:p w:rsidR="008E37F3" w:rsidRDefault="008E37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6A9D" w:rsidRPr="007F3353" w:rsidRDefault="001A6A9D">
    <w:pPr>
      <w:pStyle w:val="Header"/>
      <w:rPr>
        <w:rFonts w:ascii="Palatino Linotype" w:hAnsi="Palatino Linotype" w:cs="Palatino Linotype"/>
        <w:b/>
        <w:sz w:val="22"/>
        <w:szCs w:val="20"/>
      </w:rPr>
    </w:pPr>
    <w:r w:rsidRPr="007F3353">
      <w:rPr>
        <w:noProof/>
        <w:sz w:val="28"/>
        <w:lang w:eastAsia="en-US"/>
      </w:rPr>
      <w:drawing>
        <wp:inline distT="0" distB="0" distL="0" distR="0" wp14:anchorId="65210995" wp14:editId="3F79846D">
          <wp:extent cx="1110615" cy="32639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
                  <a:stretch>
                    <a:fillRect/>
                  </a:stretch>
                </pic:blipFill>
                <pic:spPr bwMode="auto">
                  <a:xfrm>
                    <a:off x="0" y="0"/>
                    <a:ext cx="1110615" cy="326390"/>
                  </a:xfrm>
                  <a:prstGeom prst="rect">
                    <a:avLst/>
                  </a:prstGeom>
                  <a:noFill/>
                  <a:ln w="9525">
                    <a:noFill/>
                    <a:miter lim="800000"/>
                    <a:headEnd/>
                    <a:tailEnd/>
                  </a:ln>
                </pic:spPr>
              </pic:pic>
            </a:graphicData>
          </a:graphic>
        </wp:inline>
      </w:drawing>
    </w:r>
    <w:r>
      <w:rPr>
        <w:rFonts w:ascii="Palatino Linotype" w:hAnsi="Palatino Linotype" w:cs="Palatino Linotype"/>
        <w:sz w:val="28"/>
      </w:rPr>
      <w:tab/>
    </w:r>
    <w:r>
      <w:rPr>
        <w:rFonts w:ascii="Palatino Linotype" w:hAnsi="Palatino Linotype" w:cs="Palatino Linotype"/>
        <w:sz w:val="28"/>
      </w:rPr>
      <w:tab/>
    </w:r>
    <w:r w:rsidRPr="007F3353">
      <w:rPr>
        <w:rFonts w:ascii="Palatino Linotype" w:hAnsi="Palatino Linotype" w:cs="Palatino Linotype"/>
        <w:b/>
        <w:sz w:val="22"/>
        <w:szCs w:val="20"/>
      </w:rPr>
      <w:t>API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09207D"/>
    <w:multiLevelType w:val="multilevel"/>
    <w:tmpl w:val="0C34820A"/>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 w15:restartNumberingAfterBreak="0">
    <w:nsid w:val="0B5313B5"/>
    <w:multiLevelType w:val="hybridMultilevel"/>
    <w:tmpl w:val="61A69B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8506E"/>
    <w:multiLevelType w:val="hybridMultilevel"/>
    <w:tmpl w:val="BBDEC7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967EBE"/>
    <w:multiLevelType w:val="multilevel"/>
    <w:tmpl w:val="1318E2FC"/>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4" w15:restartNumberingAfterBreak="0">
    <w:nsid w:val="1ADD3CE1"/>
    <w:multiLevelType w:val="hybridMultilevel"/>
    <w:tmpl w:val="907085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0207CBB"/>
    <w:multiLevelType w:val="multilevel"/>
    <w:tmpl w:val="AA562AA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6" w15:restartNumberingAfterBreak="0">
    <w:nsid w:val="36AB7D53"/>
    <w:multiLevelType w:val="hybridMultilevel"/>
    <w:tmpl w:val="A8067E00"/>
    <w:lvl w:ilvl="0" w:tplc="CE005DA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AE725A"/>
    <w:multiLevelType w:val="hybridMultilevel"/>
    <w:tmpl w:val="83A48FD8"/>
    <w:lvl w:ilvl="0" w:tplc="1AA0F318">
      <w:start w:val="1"/>
      <w:numFmt w:val="decimal"/>
      <w:lvlText w:val="%1."/>
      <w:lvlJc w:val="left"/>
      <w:pPr>
        <w:ind w:left="720" w:hanging="360"/>
      </w:pPr>
      <w:rPr>
        <w:rFonts w:ascii="Century Schoolbook L;Times New" w:hAnsi="Century Schoolbook L;Times New" w:cs="Century Schoolbook L;Times New" w:hint="default"/>
        <w:color w:val="00000A"/>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8D222B"/>
    <w:multiLevelType w:val="hybridMultilevel"/>
    <w:tmpl w:val="D7429C1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4E24541"/>
    <w:multiLevelType w:val="hybridMultilevel"/>
    <w:tmpl w:val="1C7AE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8C96E15"/>
    <w:multiLevelType w:val="multilevel"/>
    <w:tmpl w:val="F5E04842"/>
    <w:lvl w:ilvl="0">
      <w:start w:val="1"/>
      <w:numFmt w:val="lowerLetter"/>
      <w:lvlText w:val="%1)"/>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1" w15:restartNumberingAfterBreak="0">
    <w:nsid w:val="64DE6EF5"/>
    <w:multiLevelType w:val="hybridMultilevel"/>
    <w:tmpl w:val="94AE3D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EAE6A9C"/>
    <w:multiLevelType w:val="multilevel"/>
    <w:tmpl w:val="AA562AA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3" w15:restartNumberingAfterBreak="0">
    <w:nsid w:val="734149B9"/>
    <w:multiLevelType w:val="multilevel"/>
    <w:tmpl w:val="094E349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5"/>
  </w:num>
  <w:num w:numId="2">
    <w:abstractNumId w:val="13"/>
  </w:num>
  <w:num w:numId="3">
    <w:abstractNumId w:val="11"/>
  </w:num>
  <w:num w:numId="4">
    <w:abstractNumId w:val="12"/>
  </w:num>
  <w:num w:numId="5">
    <w:abstractNumId w:val="4"/>
  </w:num>
  <w:num w:numId="6">
    <w:abstractNumId w:val="10"/>
  </w:num>
  <w:num w:numId="7">
    <w:abstractNumId w:val="6"/>
  </w:num>
  <w:num w:numId="8">
    <w:abstractNumId w:val="9"/>
  </w:num>
  <w:num w:numId="9">
    <w:abstractNumId w:val="7"/>
  </w:num>
  <w:num w:numId="10">
    <w:abstractNumId w:val="3"/>
  </w:num>
  <w:num w:numId="11">
    <w:abstractNumId w:val="2"/>
  </w:num>
  <w:num w:numId="12">
    <w:abstractNumId w:val="0"/>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4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6DED"/>
    <w:rsid w:val="0000080B"/>
    <w:rsid w:val="0000128D"/>
    <w:rsid w:val="00001B25"/>
    <w:rsid w:val="00003BCE"/>
    <w:rsid w:val="00006810"/>
    <w:rsid w:val="0001052C"/>
    <w:rsid w:val="00011633"/>
    <w:rsid w:val="00014CC2"/>
    <w:rsid w:val="0001691F"/>
    <w:rsid w:val="00017618"/>
    <w:rsid w:val="00020161"/>
    <w:rsid w:val="0002127B"/>
    <w:rsid w:val="00022516"/>
    <w:rsid w:val="00023493"/>
    <w:rsid w:val="00023FC3"/>
    <w:rsid w:val="00024B90"/>
    <w:rsid w:val="0002634C"/>
    <w:rsid w:val="0003013F"/>
    <w:rsid w:val="000310E2"/>
    <w:rsid w:val="000317CD"/>
    <w:rsid w:val="000404A1"/>
    <w:rsid w:val="00041277"/>
    <w:rsid w:val="0004268A"/>
    <w:rsid w:val="00051F5A"/>
    <w:rsid w:val="000525A8"/>
    <w:rsid w:val="000544A0"/>
    <w:rsid w:val="00054F44"/>
    <w:rsid w:val="00056B00"/>
    <w:rsid w:val="00056F4A"/>
    <w:rsid w:val="00057BDD"/>
    <w:rsid w:val="00063E67"/>
    <w:rsid w:val="00064377"/>
    <w:rsid w:val="00065AF5"/>
    <w:rsid w:val="00066E27"/>
    <w:rsid w:val="00070BFC"/>
    <w:rsid w:val="00072BC4"/>
    <w:rsid w:val="000742A1"/>
    <w:rsid w:val="0007480A"/>
    <w:rsid w:val="00076608"/>
    <w:rsid w:val="00077D56"/>
    <w:rsid w:val="00080C3A"/>
    <w:rsid w:val="000818A0"/>
    <w:rsid w:val="000824BA"/>
    <w:rsid w:val="000832C6"/>
    <w:rsid w:val="000856EB"/>
    <w:rsid w:val="00085DB4"/>
    <w:rsid w:val="000862AB"/>
    <w:rsid w:val="00087BB0"/>
    <w:rsid w:val="00092120"/>
    <w:rsid w:val="0009212A"/>
    <w:rsid w:val="000960E8"/>
    <w:rsid w:val="000978EF"/>
    <w:rsid w:val="000A3E95"/>
    <w:rsid w:val="000A3F49"/>
    <w:rsid w:val="000A4270"/>
    <w:rsid w:val="000A5F63"/>
    <w:rsid w:val="000A6A2C"/>
    <w:rsid w:val="000A6C4C"/>
    <w:rsid w:val="000B1EF4"/>
    <w:rsid w:val="000B7A93"/>
    <w:rsid w:val="000C038E"/>
    <w:rsid w:val="000C0940"/>
    <w:rsid w:val="000C23E4"/>
    <w:rsid w:val="000C548B"/>
    <w:rsid w:val="000D0787"/>
    <w:rsid w:val="000D07B4"/>
    <w:rsid w:val="000D1115"/>
    <w:rsid w:val="000D3E1E"/>
    <w:rsid w:val="000D4248"/>
    <w:rsid w:val="000E202C"/>
    <w:rsid w:val="000E3C25"/>
    <w:rsid w:val="000E4F48"/>
    <w:rsid w:val="000F09E7"/>
    <w:rsid w:val="000F1782"/>
    <w:rsid w:val="000F2BE2"/>
    <w:rsid w:val="000F61BD"/>
    <w:rsid w:val="000F6537"/>
    <w:rsid w:val="001001A6"/>
    <w:rsid w:val="001048EA"/>
    <w:rsid w:val="00104D12"/>
    <w:rsid w:val="00107785"/>
    <w:rsid w:val="00110C7D"/>
    <w:rsid w:val="00112D3E"/>
    <w:rsid w:val="00116A11"/>
    <w:rsid w:val="00116C2A"/>
    <w:rsid w:val="001210D2"/>
    <w:rsid w:val="001217E1"/>
    <w:rsid w:val="001242A9"/>
    <w:rsid w:val="001242AE"/>
    <w:rsid w:val="00125166"/>
    <w:rsid w:val="001257B8"/>
    <w:rsid w:val="001263B5"/>
    <w:rsid w:val="00126BCB"/>
    <w:rsid w:val="00130C9B"/>
    <w:rsid w:val="001353E9"/>
    <w:rsid w:val="0013607A"/>
    <w:rsid w:val="00137184"/>
    <w:rsid w:val="0014001F"/>
    <w:rsid w:val="00141E0C"/>
    <w:rsid w:val="001429BA"/>
    <w:rsid w:val="00143380"/>
    <w:rsid w:val="001439BC"/>
    <w:rsid w:val="00144380"/>
    <w:rsid w:val="001453EA"/>
    <w:rsid w:val="001473B2"/>
    <w:rsid w:val="00151204"/>
    <w:rsid w:val="001521CD"/>
    <w:rsid w:val="00155176"/>
    <w:rsid w:val="0015600E"/>
    <w:rsid w:val="00156044"/>
    <w:rsid w:val="00157B6E"/>
    <w:rsid w:val="00162E56"/>
    <w:rsid w:val="0016558B"/>
    <w:rsid w:val="00166416"/>
    <w:rsid w:val="001667C2"/>
    <w:rsid w:val="00167302"/>
    <w:rsid w:val="00173967"/>
    <w:rsid w:val="00173D9C"/>
    <w:rsid w:val="00176210"/>
    <w:rsid w:val="00182BED"/>
    <w:rsid w:val="00183082"/>
    <w:rsid w:val="00184024"/>
    <w:rsid w:val="00184538"/>
    <w:rsid w:val="001857F1"/>
    <w:rsid w:val="00186A62"/>
    <w:rsid w:val="00191D61"/>
    <w:rsid w:val="00192AF8"/>
    <w:rsid w:val="00196895"/>
    <w:rsid w:val="001A1AE1"/>
    <w:rsid w:val="001A5C89"/>
    <w:rsid w:val="001A6A9D"/>
    <w:rsid w:val="001B1083"/>
    <w:rsid w:val="001B42E5"/>
    <w:rsid w:val="001C1E13"/>
    <w:rsid w:val="001C2141"/>
    <w:rsid w:val="001C5AE6"/>
    <w:rsid w:val="001C5FD1"/>
    <w:rsid w:val="001C6906"/>
    <w:rsid w:val="001C6E61"/>
    <w:rsid w:val="001D0B9C"/>
    <w:rsid w:val="001D0E80"/>
    <w:rsid w:val="001D1DA6"/>
    <w:rsid w:val="001D237E"/>
    <w:rsid w:val="001D781C"/>
    <w:rsid w:val="001E02A1"/>
    <w:rsid w:val="001E1E5C"/>
    <w:rsid w:val="001E4E89"/>
    <w:rsid w:val="001F0CEA"/>
    <w:rsid w:val="001F100F"/>
    <w:rsid w:val="001F19EF"/>
    <w:rsid w:val="001F2347"/>
    <w:rsid w:val="001F3397"/>
    <w:rsid w:val="00201A5B"/>
    <w:rsid w:val="00202F74"/>
    <w:rsid w:val="00206665"/>
    <w:rsid w:val="00207BE6"/>
    <w:rsid w:val="00207E4D"/>
    <w:rsid w:val="00210656"/>
    <w:rsid w:val="002133DB"/>
    <w:rsid w:val="00213415"/>
    <w:rsid w:val="0021405D"/>
    <w:rsid w:val="00214501"/>
    <w:rsid w:val="00215F8D"/>
    <w:rsid w:val="00217C47"/>
    <w:rsid w:val="00223002"/>
    <w:rsid w:val="00223E3D"/>
    <w:rsid w:val="002241E1"/>
    <w:rsid w:val="0022561E"/>
    <w:rsid w:val="002258AF"/>
    <w:rsid w:val="00225DBA"/>
    <w:rsid w:val="00225F49"/>
    <w:rsid w:val="00231518"/>
    <w:rsid w:val="00231760"/>
    <w:rsid w:val="00232AAD"/>
    <w:rsid w:val="00233B63"/>
    <w:rsid w:val="0023443D"/>
    <w:rsid w:val="002441B4"/>
    <w:rsid w:val="002455DA"/>
    <w:rsid w:val="00247641"/>
    <w:rsid w:val="00250F52"/>
    <w:rsid w:val="00251B82"/>
    <w:rsid w:val="00251CCE"/>
    <w:rsid w:val="002527D9"/>
    <w:rsid w:val="00252C7B"/>
    <w:rsid w:val="00253D87"/>
    <w:rsid w:val="00254D03"/>
    <w:rsid w:val="00254D20"/>
    <w:rsid w:val="00255AC2"/>
    <w:rsid w:val="002561AB"/>
    <w:rsid w:val="00256B62"/>
    <w:rsid w:val="0026045A"/>
    <w:rsid w:val="00262F1A"/>
    <w:rsid w:val="00264D54"/>
    <w:rsid w:val="00265DA8"/>
    <w:rsid w:val="0026711B"/>
    <w:rsid w:val="002677D6"/>
    <w:rsid w:val="00267ACF"/>
    <w:rsid w:val="002741A3"/>
    <w:rsid w:val="00274A0D"/>
    <w:rsid w:val="00277E1A"/>
    <w:rsid w:val="00282005"/>
    <w:rsid w:val="00283830"/>
    <w:rsid w:val="0028579C"/>
    <w:rsid w:val="00286E72"/>
    <w:rsid w:val="00287F94"/>
    <w:rsid w:val="002908DB"/>
    <w:rsid w:val="002917B2"/>
    <w:rsid w:val="00292208"/>
    <w:rsid w:val="00293227"/>
    <w:rsid w:val="0029362E"/>
    <w:rsid w:val="00294DDA"/>
    <w:rsid w:val="00294EDB"/>
    <w:rsid w:val="00295686"/>
    <w:rsid w:val="00296070"/>
    <w:rsid w:val="002976DB"/>
    <w:rsid w:val="00297F09"/>
    <w:rsid w:val="002A2412"/>
    <w:rsid w:val="002A2743"/>
    <w:rsid w:val="002A3C61"/>
    <w:rsid w:val="002A4099"/>
    <w:rsid w:val="002B1A19"/>
    <w:rsid w:val="002B2AE5"/>
    <w:rsid w:val="002C2A2F"/>
    <w:rsid w:val="002C3D72"/>
    <w:rsid w:val="002C42E3"/>
    <w:rsid w:val="002C63BA"/>
    <w:rsid w:val="002D1C56"/>
    <w:rsid w:val="002D3AF6"/>
    <w:rsid w:val="002D3F67"/>
    <w:rsid w:val="002D4BFD"/>
    <w:rsid w:val="002D53AA"/>
    <w:rsid w:val="002D5D31"/>
    <w:rsid w:val="002D6DED"/>
    <w:rsid w:val="002D740A"/>
    <w:rsid w:val="002E1B2C"/>
    <w:rsid w:val="002E2A73"/>
    <w:rsid w:val="002E4CBF"/>
    <w:rsid w:val="002E554E"/>
    <w:rsid w:val="002E6192"/>
    <w:rsid w:val="002F034B"/>
    <w:rsid w:val="002F0392"/>
    <w:rsid w:val="002F047B"/>
    <w:rsid w:val="002F1462"/>
    <w:rsid w:val="002F2025"/>
    <w:rsid w:val="002F378F"/>
    <w:rsid w:val="002F3DCB"/>
    <w:rsid w:val="002F4CBB"/>
    <w:rsid w:val="002F695F"/>
    <w:rsid w:val="002F757C"/>
    <w:rsid w:val="002F7E6A"/>
    <w:rsid w:val="00303B2C"/>
    <w:rsid w:val="00304800"/>
    <w:rsid w:val="00307FD6"/>
    <w:rsid w:val="003110D2"/>
    <w:rsid w:val="00311285"/>
    <w:rsid w:val="003114FC"/>
    <w:rsid w:val="00312274"/>
    <w:rsid w:val="00312D8B"/>
    <w:rsid w:val="0032289C"/>
    <w:rsid w:val="003261A8"/>
    <w:rsid w:val="00326A07"/>
    <w:rsid w:val="00336CF7"/>
    <w:rsid w:val="00336EBD"/>
    <w:rsid w:val="00341627"/>
    <w:rsid w:val="0034476F"/>
    <w:rsid w:val="00344808"/>
    <w:rsid w:val="003459D2"/>
    <w:rsid w:val="0034616E"/>
    <w:rsid w:val="0035022D"/>
    <w:rsid w:val="00351ACD"/>
    <w:rsid w:val="003520A8"/>
    <w:rsid w:val="003520C3"/>
    <w:rsid w:val="003528EF"/>
    <w:rsid w:val="003528FE"/>
    <w:rsid w:val="00353042"/>
    <w:rsid w:val="003545C0"/>
    <w:rsid w:val="00354B44"/>
    <w:rsid w:val="00357AE1"/>
    <w:rsid w:val="0036069C"/>
    <w:rsid w:val="003607EA"/>
    <w:rsid w:val="00363705"/>
    <w:rsid w:val="00364AE5"/>
    <w:rsid w:val="00364FA3"/>
    <w:rsid w:val="00366557"/>
    <w:rsid w:val="003670EC"/>
    <w:rsid w:val="003716DE"/>
    <w:rsid w:val="00372F64"/>
    <w:rsid w:val="00373559"/>
    <w:rsid w:val="00373FB2"/>
    <w:rsid w:val="0037592C"/>
    <w:rsid w:val="00375C25"/>
    <w:rsid w:val="0038078C"/>
    <w:rsid w:val="00382905"/>
    <w:rsid w:val="003834AA"/>
    <w:rsid w:val="003836E9"/>
    <w:rsid w:val="003844E6"/>
    <w:rsid w:val="00385299"/>
    <w:rsid w:val="00387317"/>
    <w:rsid w:val="00387DD9"/>
    <w:rsid w:val="00392DBE"/>
    <w:rsid w:val="00394295"/>
    <w:rsid w:val="003942C5"/>
    <w:rsid w:val="00394AE3"/>
    <w:rsid w:val="00395F8E"/>
    <w:rsid w:val="003975A0"/>
    <w:rsid w:val="003A2AB9"/>
    <w:rsid w:val="003A33EE"/>
    <w:rsid w:val="003A38BD"/>
    <w:rsid w:val="003A42CE"/>
    <w:rsid w:val="003A430A"/>
    <w:rsid w:val="003A7EEF"/>
    <w:rsid w:val="003B0454"/>
    <w:rsid w:val="003B11E9"/>
    <w:rsid w:val="003B12C5"/>
    <w:rsid w:val="003B13AE"/>
    <w:rsid w:val="003B1FE2"/>
    <w:rsid w:val="003B5BCF"/>
    <w:rsid w:val="003B6609"/>
    <w:rsid w:val="003C1D5A"/>
    <w:rsid w:val="003C5570"/>
    <w:rsid w:val="003D2999"/>
    <w:rsid w:val="003D2B59"/>
    <w:rsid w:val="003D44B2"/>
    <w:rsid w:val="003D4BBE"/>
    <w:rsid w:val="003D6A90"/>
    <w:rsid w:val="003F0B41"/>
    <w:rsid w:val="003F13E4"/>
    <w:rsid w:val="003F3EEE"/>
    <w:rsid w:val="003F4147"/>
    <w:rsid w:val="003F446D"/>
    <w:rsid w:val="003F5E51"/>
    <w:rsid w:val="003F6F34"/>
    <w:rsid w:val="003F6F41"/>
    <w:rsid w:val="0040080A"/>
    <w:rsid w:val="004072C2"/>
    <w:rsid w:val="00407689"/>
    <w:rsid w:val="00410C3B"/>
    <w:rsid w:val="00414C12"/>
    <w:rsid w:val="00417121"/>
    <w:rsid w:val="004176AB"/>
    <w:rsid w:val="00417C7F"/>
    <w:rsid w:val="004260AE"/>
    <w:rsid w:val="0043316A"/>
    <w:rsid w:val="00433EFC"/>
    <w:rsid w:val="00436993"/>
    <w:rsid w:val="00440F64"/>
    <w:rsid w:val="00441B50"/>
    <w:rsid w:val="00444A7E"/>
    <w:rsid w:val="00446004"/>
    <w:rsid w:val="0044659F"/>
    <w:rsid w:val="00450283"/>
    <w:rsid w:val="00451417"/>
    <w:rsid w:val="00451B04"/>
    <w:rsid w:val="00452F6F"/>
    <w:rsid w:val="00453388"/>
    <w:rsid w:val="00453860"/>
    <w:rsid w:val="00456434"/>
    <w:rsid w:val="00456BAE"/>
    <w:rsid w:val="004618F6"/>
    <w:rsid w:val="004632AC"/>
    <w:rsid w:val="00466E49"/>
    <w:rsid w:val="004705D5"/>
    <w:rsid w:val="00472677"/>
    <w:rsid w:val="00473E36"/>
    <w:rsid w:val="0047736E"/>
    <w:rsid w:val="00477D2A"/>
    <w:rsid w:val="0048244C"/>
    <w:rsid w:val="0048486F"/>
    <w:rsid w:val="00484E69"/>
    <w:rsid w:val="00487584"/>
    <w:rsid w:val="004926F4"/>
    <w:rsid w:val="0049543D"/>
    <w:rsid w:val="004956D9"/>
    <w:rsid w:val="004A1791"/>
    <w:rsid w:val="004A1DE8"/>
    <w:rsid w:val="004A3301"/>
    <w:rsid w:val="004A3BED"/>
    <w:rsid w:val="004A679B"/>
    <w:rsid w:val="004B0475"/>
    <w:rsid w:val="004B2D58"/>
    <w:rsid w:val="004C02E7"/>
    <w:rsid w:val="004C2F76"/>
    <w:rsid w:val="004D0EDF"/>
    <w:rsid w:val="004D2E27"/>
    <w:rsid w:val="004D5101"/>
    <w:rsid w:val="004D786E"/>
    <w:rsid w:val="004E0AFF"/>
    <w:rsid w:val="004E2BE1"/>
    <w:rsid w:val="004E3ED5"/>
    <w:rsid w:val="004E73B7"/>
    <w:rsid w:val="004F04B4"/>
    <w:rsid w:val="004F09C1"/>
    <w:rsid w:val="004F26B6"/>
    <w:rsid w:val="004F2A11"/>
    <w:rsid w:val="004F45AB"/>
    <w:rsid w:val="004F5CE1"/>
    <w:rsid w:val="004F63F3"/>
    <w:rsid w:val="004F6EBF"/>
    <w:rsid w:val="0050500A"/>
    <w:rsid w:val="005063A5"/>
    <w:rsid w:val="00511175"/>
    <w:rsid w:val="00514713"/>
    <w:rsid w:val="005147FA"/>
    <w:rsid w:val="005152CB"/>
    <w:rsid w:val="005155EC"/>
    <w:rsid w:val="00524A71"/>
    <w:rsid w:val="00524FB1"/>
    <w:rsid w:val="005260A7"/>
    <w:rsid w:val="0052616E"/>
    <w:rsid w:val="00526804"/>
    <w:rsid w:val="00530EF3"/>
    <w:rsid w:val="00533429"/>
    <w:rsid w:val="005363D0"/>
    <w:rsid w:val="00536459"/>
    <w:rsid w:val="00537FDE"/>
    <w:rsid w:val="00542400"/>
    <w:rsid w:val="00544100"/>
    <w:rsid w:val="005463A2"/>
    <w:rsid w:val="00551CF3"/>
    <w:rsid w:val="00551DFD"/>
    <w:rsid w:val="0055405D"/>
    <w:rsid w:val="00555C59"/>
    <w:rsid w:val="00557567"/>
    <w:rsid w:val="00560A2C"/>
    <w:rsid w:val="005614A2"/>
    <w:rsid w:val="005627CF"/>
    <w:rsid w:val="00562EF4"/>
    <w:rsid w:val="00564638"/>
    <w:rsid w:val="00573725"/>
    <w:rsid w:val="0057404D"/>
    <w:rsid w:val="00580220"/>
    <w:rsid w:val="00583751"/>
    <w:rsid w:val="005842A3"/>
    <w:rsid w:val="005903D4"/>
    <w:rsid w:val="00590B83"/>
    <w:rsid w:val="00594307"/>
    <w:rsid w:val="00595224"/>
    <w:rsid w:val="00596F8F"/>
    <w:rsid w:val="00597ACF"/>
    <w:rsid w:val="00597D3A"/>
    <w:rsid w:val="005A17C9"/>
    <w:rsid w:val="005A1FC5"/>
    <w:rsid w:val="005A4827"/>
    <w:rsid w:val="005A4E9B"/>
    <w:rsid w:val="005A67E7"/>
    <w:rsid w:val="005B3371"/>
    <w:rsid w:val="005B5770"/>
    <w:rsid w:val="005B595D"/>
    <w:rsid w:val="005C0849"/>
    <w:rsid w:val="005C274A"/>
    <w:rsid w:val="005C3204"/>
    <w:rsid w:val="005C4F98"/>
    <w:rsid w:val="005C5B8B"/>
    <w:rsid w:val="005D0A44"/>
    <w:rsid w:val="005D1C7F"/>
    <w:rsid w:val="005D1D18"/>
    <w:rsid w:val="005D21F0"/>
    <w:rsid w:val="005D3BC6"/>
    <w:rsid w:val="005D3E34"/>
    <w:rsid w:val="005D6144"/>
    <w:rsid w:val="005D6FD2"/>
    <w:rsid w:val="005D70CC"/>
    <w:rsid w:val="005E0051"/>
    <w:rsid w:val="005E10EF"/>
    <w:rsid w:val="005E134A"/>
    <w:rsid w:val="005E1D74"/>
    <w:rsid w:val="005E5E1A"/>
    <w:rsid w:val="005F4F5B"/>
    <w:rsid w:val="005F637C"/>
    <w:rsid w:val="005F6DC3"/>
    <w:rsid w:val="0060062B"/>
    <w:rsid w:val="0060402F"/>
    <w:rsid w:val="0060546C"/>
    <w:rsid w:val="00605617"/>
    <w:rsid w:val="00605DC6"/>
    <w:rsid w:val="006075BC"/>
    <w:rsid w:val="00610D94"/>
    <w:rsid w:val="00610DE2"/>
    <w:rsid w:val="00611756"/>
    <w:rsid w:val="0061301D"/>
    <w:rsid w:val="00613156"/>
    <w:rsid w:val="00614254"/>
    <w:rsid w:val="00620360"/>
    <w:rsid w:val="006214AF"/>
    <w:rsid w:val="00624EF1"/>
    <w:rsid w:val="006256C1"/>
    <w:rsid w:val="006258AA"/>
    <w:rsid w:val="006273DA"/>
    <w:rsid w:val="00627A3D"/>
    <w:rsid w:val="00633D7C"/>
    <w:rsid w:val="00634145"/>
    <w:rsid w:val="006427F0"/>
    <w:rsid w:val="00643327"/>
    <w:rsid w:val="006443EE"/>
    <w:rsid w:val="0064545E"/>
    <w:rsid w:val="0064644A"/>
    <w:rsid w:val="006474BA"/>
    <w:rsid w:val="0065421F"/>
    <w:rsid w:val="00654CF8"/>
    <w:rsid w:val="0065585C"/>
    <w:rsid w:val="00655FA0"/>
    <w:rsid w:val="006570FE"/>
    <w:rsid w:val="006602B0"/>
    <w:rsid w:val="0066163C"/>
    <w:rsid w:val="00662D19"/>
    <w:rsid w:val="00663694"/>
    <w:rsid w:val="00665DBC"/>
    <w:rsid w:val="00670752"/>
    <w:rsid w:val="00671319"/>
    <w:rsid w:val="006720C5"/>
    <w:rsid w:val="00674E08"/>
    <w:rsid w:val="00676D4E"/>
    <w:rsid w:val="006779E8"/>
    <w:rsid w:val="00677FDB"/>
    <w:rsid w:val="00680574"/>
    <w:rsid w:val="00683512"/>
    <w:rsid w:val="00685917"/>
    <w:rsid w:val="00686111"/>
    <w:rsid w:val="00686901"/>
    <w:rsid w:val="00687076"/>
    <w:rsid w:val="00687E3A"/>
    <w:rsid w:val="00695511"/>
    <w:rsid w:val="0069618C"/>
    <w:rsid w:val="00697D4D"/>
    <w:rsid w:val="00697F06"/>
    <w:rsid w:val="006A19AF"/>
    <w:rsid w:val="006A380A"/>
    <w:rsid w:val="006A3FEC"/>
    <w:rsid w:val="006A49F4"/>
    <w:rsid w:val="006A60A4"/>
    <w:rsid w:val="006A683F"/>
    <w:rsid w:val="006A7841"/>
    <w:rsid w:val="006B05FD"/>
    <w:rsid w:val="006B42A1"/>
    <w:rsid w:val="006B4B11"/>
    <w:rsid w:val="006C22F5"/>
    <w:rsid w:val="006C7A49"/>
    <w:rsid w:val="006C7D11"/>
    <w:rsid w:val="006D148A"/>
    <w:rsid w:val="006D64EF"/>
    <w:rsid w:val="006D658E"/>
    <w:rsid w:val="006E2D01"/>
    <w:rsid w:val="006E32C4"/>
    <w:rsid w:val="006E3A94"/>
    <w:rsid w:val="006E5625"/>
    <w:rsid w:val="006E5DD8"/>
    <w:rsid w:val="006E769E"/>
    <w:rsid w:val="006F17B5"/>
    <w:rsid w:val="006F44B5"/>
    <w:rsid w:val="006F6DC2"/>
    <w:rsid w:val="0070342F"/>
    <w:rsid w:val="007055A4"/>
    <w:rsid w:val="00706C28"/>
    <w:rsid w:val="00707D57"/>
    <w:rsid w:val="007103E6"/>
    <w:rsid w:val="0071081A"/>
    <w:rsid w:val="00711EAD"/>
    <w:rsid w:val="007120F9"/>
    <w:rsid w:val="00712170"/>
    <w:rsid w:val="0071301B"/>
    <w:rsid w:val="007173E2"/>
    <w:rsid w:val="007206EB"/>
    <w:rsid w:val="00722E8D"/>
    <w:rsid w:val="00723FF1"/>
    <w:rsid w:val="00725D3D"/>
    <w:rsid w:val="007328C9"/>
    <w:rsid w:val="00734145"/>
    <w:rsid w:val="00741164"/>
    <w:rsid w:val="007415F4"/>
    <w:rsid w:val="00742BEA"/>
    <w:rsid w:val="00743709"/>
    <w:rsid w:val="00744700"/>
    <w:rsid w:val="0074690F"/>
    <w:rsid w:val="00752847"/>
    <w:rsid w:val="00754921"/>
    <w:rsid w:val="0075726D"/>
    <w:rsid w:val="007618E7"/>
    <w:rsid w:val="00763858"/>
    <w:rsid w:val="00764858"/>
    <w:rsid w:val="007670DD"/>
    <w:rsid w:val="00770F9B"/>
    <w:rsid w:val="00773835"/>
    <w:rsid w:val="00774E91"/>
    <w:rsid w:val="007760AD"/>
    <w:rsid w:val="00777ED4"/>
    <w:rsid w:val="00781804"/>
    <w:rsid w:val="0078339F"/>
    <w:rsid w:val="00783527"/>
    <w:rsid w:val="007845B8"/>
    <w:rsid w:val="0078644F"/>
    <w:rsid w:val="007875D5"/>
    <w:rsid w:val="00787CDB"/>
    <w:rsid w:val="007940BB"/>
    <w:rsid w:val="007A3262"/>
    <w:rsid w:val="007A3D57"/>
    <w:rsid w:val="007A42F2"/>
    <w:rsid w:val="007A7276"/>
    <w:rsid w:val="007A7C7A"/>
    <w:rsid w:val="007B0ADD"/>
    <w:rsid w:val="007B1E20"/>
    <w:rsid w:val="007B30FD"/>
    <w:rsid w:val="007B3502"/>
    <w:rsid w:val="007B452B"/>
    <w:rsid w:val="007B4995"/>
    <w:rsid w:val="007B5BE8"/>
    <w:rsid w:val="007B7E6C"/>
    <w:rsid w:val="007C5B2F"/>
    <w:rsid w:val="007C7CEC"/>
    <w:rsid w:val="007D1217"/>
    <w:rsid w:val="007D2A84"/>
    <w:rsid w:val="007E0B40"/>
    <w:rsid w:val="007E1692"/>
    <w:rsid w:val="007E1A47"/>
    <w:rsid w:val="007E3719"/>
    <w:rsid w:val="007E53A6"/>
    <w:rsid w:val="007E5C94"/>
    <w:rsid w:val="007E6D4C"/>
    <w:rsid w:val="007F3353"/>
    <w:rsid w:val="007F34AA"/>
    <w:rsid w:val="008058B5"/>
    <w:rsid w:val="00805A2A"/>
    <w:rsid w:val="008067DD"/>
    <w:rsid w:val="008122C3"/>
    <w:rsid w:val="00814AAB"/>
    <w:rsid w:val="008169C1"/>
    <w:rsid w:val="00816E7F"/>
    <w:rsid w:val="00821778"/>
    <w:rsid w:val="00823029"/>
    <w:rsid w:val="008231DB"/>
    <w:rsid w:val="00826828"/>
    <w:rsid w:val="008318C5"/>
    <w:rsid w:val="0083200A"/>
    <w:rsid w:val="00840990"/>
    <w:rsid w:val="00841C5C"/>
    <w:rsid w:val="00842862"/>
    <w:rsid w:val="008428DD"/>
    <w:rsid w:val="00843DB2"/>
    <w:rsid w:val="00845F67"/>
    <w:rsid w:val="008460CF"/>
    <w:rsid w:val="008469DC"/>
    <w:rsid w:val="00852BAB"/>
    <w:rsid w:val="00852C35"/>
    <w:rsid w:val="0085337D"/>
    <w:rsid w:val="008535FD"/>
    <w:rsid w:val="00856BDE"/>
    <w:rsid w:val="00863FA6"/>
    <w:rsid w:val="008651A0"/>
    <w:rsid w:val="00865634"/>
    <w:rsid w:val="00865666"/>
    <w:rsid w:val="00865AD0"/>
    <w:rsid w:val="00865CA3"/>
    <w:rsid w:val="00870CFA"/>
    <w:rsid w:val="0087163B"/>
    <w:rsid w:val="00871D25"/>
    <w:rsid w:val="00871ED1"/>
    <w:rsid w:val="00874313"/>
    <w:rsid w:val="00876898"/>
    <w:rsid w:val="00882179"/>
    <w:rsid w:val="0088301A"/>
    <w:rsid w:val="00883C24"/>
    <w:rsid w:val="00891098"/>
    <w:rsid w:val="008916A1"/>
    <w:rsid w:val="00891D2A"/>
    <w:rsid w:val="00894D5D"/>
    <w:rsid w:val="0089591D"/>
    <w:rsid w:val="00897B68"/>
    <w:rsid w:val="008A46E9"/>
    <w:rsid w:val="008A5ECE"/>
    <w:rsid w:val="008A721C"/>
    <w:rsid w:val="008B056F"/>
    <w:rsid w:val="008B744D"/>
    <w:rsid w:val="008C141F"/>
    <w:rsid w:val="008C4287"/>
    <w:rsid w:val="008D04FF"/>
    <w:rsid w:val="008D1128"/>
    <w:rsid w:val="008D12D0"/>
    <w:rsid w:val="008D3A9A"/>
    <w:rsid w:val="008D4FD7"/>
    <w:rsid w:val="008D68DD"/>
    <w:rsid w:val="008D7CF8"/>
    <w:rsid w:val="008E3670"/>
    <w:rsid w:val="008E37F3"/>
    <w:rsid w:val="008E5B40"/>
    <w:rsid w:val="008E5F0D"/>
    <w:rsid w:val="008E7B26"/>
    <w:rsid w:val="008E7D79"/>
    <w:rsid w:val="008F08A4"/>
    <w:rsid w:val="008F1280"/>
    <w:rsid w:val="008F2B71"/>
    <w:rsid w:val="008F3A88"/>
    <w:rsid w:val="008F3CA7"/>
    <w:rsid w:val="008F61D4"/>
    <w:rsid w:val="008F77BC"/>
    <w:rsid w:val="00900604"/>
    <w:rsid w:val="00900912"/>
    <w:rsid w:val="00902CC6"/>
    <w:rsid w:val="00904CE2"/>
    <w:rsid w:val="00904E45"/>
    <w:rsid w:val="009103A9"/>
    <w:rsid w:val="0091164C"/>
    <w:rsid w:val="0092056C"/>
    <w:rsid w:val="009219E8"/>
    <w:rsid w:val="00921EC8"/>
    <w:rsid w:val="00923A9B"/>
    <w:rsid w:val="009241F3"/>
    <w:rsid w:val="0092514F"/>
    <w:rsid w:val="00926F82"/>
    <w:rsid w:val="009311BF"/>
    <w:rsid w:val="009340C4"/>
    <w:rsid w:val="0093524F"/>
    <w:rsid w:val="00936360"/>
    <w:rsid w:val="00944190"/>
    <w:rsid w:val="00945B62"/>
    <w:rsid w:val="009524B9"/>
    <w:rsid w:val="009532B7"/>
    <w:rsid w:val="00955548"/>
    <w:rsid w:val="00955700"/>
    <w:rsid w:val="00957131"/>
    <w:rsid w:val="00960AEE"/>
    <w:rsid w:val="009668D1"/>
    <w:rsid w:val="009675E3"/>
    <w:rsid w:val="00973366"/>
    <w:rsid w:val="009746AE"/>
    <w:rsid w:val="00980CC4"/>
    <w:rsid w:val="00981BCC"/>
    <w:rsid w:val="0098599E"/>
    <w:rsid w:val="009879AE"/>
    <w:rsid w:val="009900A2"/>
    <w:rsid w:val="009921B5"/>
    <w:rsid w:val="00993C14"/>
    <w:rsid w:val="0099434A"/>
    <w:rsid w:val="0099442F"/>
    <w:rsid w:val="00994F56"/>
    <w:rsid w:val="009954D8"/>
    <w:rsid w:val="0099625A"/>
    <w:rsid w:val="00997D47"/>
    <w:rsid w:val="009A5C22"/>
    <w:rsid w:val="009A6FD7"/>
    <w:rsid w:val="009B0905"/>
    <w:rsid w:val="009B2F77"/>
    <w:rsid w:val="009B31F6"/>
    <w:rsid w:val="009B50CD"/>
    <w:rsid w:val="009C69D6"/>
    <w:rsid w:val="009D285D"/>
    <w:rsid w:val="009E089D"/>
    <w:rsid w:val="009E1EFD"/>
    <w:rsid w:val="009E2FB5"/>
    <w:rsid w:val="009E3753"/>
    <w:rsid w:val="009E4408"/>
    <w:rsid w:val="009E4971"/>
    <w:rsid w:val="009E53C6"/>
    <w:rsid w:val="009E55AF"/>
    <w:rsid w:val="009E573B"/>
    <w:rsid w:val="009F14AD"/>
    <w:rsid w:val="009F438A"/>
    <w:rsid w:val="009F5B4D"/>
    <w:rsid w:val="00A015D3"/>
    <w:rsid w:val="00A03136"/>
    <w:rsid w:val="00A036C7"/>
    <w:rsid w:val="00A053FC"/>
    <w:rsid w:val="00A05DB4"/>
    <w:rsid w:val="00A06943"/>
    <w:rsid w:val="00A06C7A"/>
    <w:rsid w:val="00A071BD"/>
    <w:rsid w:val="00A074BD"/>
    <w:rsid w:val="00A137AA"/>
    <w:rsid w:val="00A14B05"/>
    <w:rsid w:val="00A15A41"/>
    <w:rsid w:val="00A207BB"/>
    <w:rsid w:val="00A20BCD"/>
    <w:rsid w:val="00A21C12"/>
    <w:rsid w:val="00A23225"/>
    <w:rsid w:val="00A241DA"/>
    <w:rsid w:val="00A25F88"/>
    <w:rsid w:val="00A26383"/>
    <w:rsid w:val="00A268E3"/>
    <w:rsid w:val="00A26E22"/>
    <w:rsid w:val="00A27BB8"/>
    <w:rsid w:val="00A30CE2"/>
    <w:rsid w:val="00A3262D"/>
    <w:rsid w:val="00A32A6D"/>
    <w:rsid w:val="00A32E60"/>
    <w:rsid w:val="00A3394B"/>
    <w:rsid w:val="00A3462A"/>
    <w:rsid w:val="00A36221"/>
    <w:rsid w:val="00A41E3C"/>
    <w:rsid w:val="00A427CB"/>
    <w:rsid w:val="00A431A0"/>
    <w:rsid w:val="00A450F4"/>
    <w:rsid w:val="00A45CC7"/>
    <w:rsid w:val="00A510C5"/>
    <w:rsid w:val="00A5275B"/>
    <w:rsid w:val="00A531BE"/>
    <w:rsid w:val="00A5456D"/>
    <w:rsid w:val="00A61B86"/>
    <w:rsid w:val="00A63DBD"/>
    <w:rsid w:val="00A64EF8"/>
    <w:rsid w:val="00A653E8"/>
    <w:rsid w:val="00A72B24"/>
    <w:rsid w:val="00A72D97"/>
    <w:rsid w:val="00A7397E"/>
    <w:rsid w:val="00A7462D"/>
    <w:rsid w:val="00A74F71"/>
    <w:rsid w:val="00A76E92"/>
    <w:rsid w:val="00A775CE"/>
    <w:rsid w:val="00A91416"/>
    <w:rsid w:val="00A91B1F"/>
    <w:rsid w:val="00A91B7B"/>
    <w:rsid w:val="00A91C40"/>
    <w:rsid w:val="00A926BE"/>
    <w:rsid w:val="00A95753"/>
    <w:rsid w:val="00AA0F87"/>
    <w:rsid w:val="00AA3144"/>
    <w:rsid w:val="00AA38F7"/>
    <w:rsid w:val="00AA772F"/>
    <w:rsid w:val="00AB00F4"/>
    <w:rsid w:val="00AB29A1"/>
    <w:rsid w:val="00AB352F"/>
    <w:rsid w:val="00AB3F96"/>
    <w:rsid w:val="00AB655D"/>
    <w:rsid w:val="00AC0B24"/>
    <w:rsid w:val="00AC0F76"/>
    <w:rsid w:val="00AC1022"/>
    <w:rsid w:val="00AC1CFB"/>
    <w:rsid w:val="00AC6640"/>
    <w:rsid w:val="00AD03CA"/>
    <w:rsid w:val="00AD12E8"/>
    <w:rsid w:val="00AD2B58"/>
    <w:rsid w:val="00AD2B73"/>
    <w:rsid w:val="00AD4149"/>
    <w:rsid w:val="00AD4518"/>
    <w:rsid w:val="00AD53DB"/>
    <w:rsid w:val="00AD69CF"/>
    <w:rsid w:val="00AE18C3"/>
    <w:rsid w:val="00AE2528"/>
    <w:rsid w:val="00AE6C01"/>
    <w:rsid w:val="00AF407E"/>
    <w:rsid w:val="00B01ABA"/>
    <w:rsid w:val="00B01E39"/>
    <w:rsid w:val="00B033A5"/>
    <w:rsid w:val="00B1016F"/>
    <w:rsid w:val="00B152CC"/>
    <w:rsid w:val="00B16A1F"/>
    <w:rsid w:val="00B17686"/>
    <w:rsid w:val="00B20E13"/>
    <w:rsid w:val="00B21A0C"/>
    <w:rsid w:val="00B2290E"/>
    <w:rsid w:val="00B23CDA"/>
    <w:rsid w:val="00B2477C"/>
    <w:rsid w:val="00B253E7"/>
    <w:rsid w:val="00B30CD5"/>
    <w:rsid w:val="00B36114"/>
    <w:rsid w:val="00B36F58"/>
    <w:rsid w:val="00B435B0"/>
    <w:rsid w:val="00B43E42"/>
    <w:rsid w:val="00B45871"/>
    <w:rsid w:val="00B458D3"/>
    <w:rsid w:val="00B47A6A"/>
    <w:rsid w:val="00B50A4B"/>
    <w:rsid w:val="00B52426"/>
    <w:rsid w:val="00B527AE"/>
    <w:rsid w:val="00B53791"/>
    <w:rsid w:val="00B54B2E"/>
    <w:rsid w:val="00B55157"/>
    <w:rsid w:val="00B55F18"/>
    <w:rsid w:val="00B56CF3"/>
    <w:rsid w:val="00B60426"/>
    <w:rsid w:val="00B61CCF"/>
    <w:rsid w:val="00B630ED"/>
    <w:rsid w:val="00B63156"/>
    <w:rsid w:val="00B6349B"/>
    <w:rsid w:val="00B64138"/>
    <w:rsid w:val="00B65444"/>
    <w:rsid w:val="00B65F9B"/>
    <w:rsid w:val="00B67698"/>
    <w:rsid w:val="00B70175"/>
    <w:rsid w:val="00B701D9"/>
    <w:rsid w:val="00B7174A"/>
    <w:rsid w:val="00B73C79"/>
    <w:rsid w:val="00B757E1"/>
    <w:rsid w:val="00B76196"/>
    <w:rsid w:val="00B7686D"/>
    <w:rsid w:val="00B77DC9"/>
    <w:rsid w:val="00B801D3"/>
    <w:rsid w:val="00B82156"/>
    <w:rsid w:val="00B84971"/>
    <w:rsid w:val="00B900E6"/>
    <w:rsid w:val="00B90F92"/>
    <w:rsid w:val="00B9126C"/>
    <w:rsid w:val="00B918C6"/>
    <w:rsid w:val="00B941B4"/>
    <w:rsid w:val="00BA0313"/>
    <w:rsid w:val="00BA1907"/>
    <w:rsid w:val="00BA2551"/>
    <w:rsid w:val="00BA45C9"/>
    <w:rsid w:val="00BA4E06"/>
    <w:rsid w:val="00BA4EED"/>
    <w:rsid w:val="00BA5FF0"/>
    <w:rsid w:val="00BA6DCE"/>
    <w:rsid w:val="00BB13FA"/>
    <w:rsid w:val="00BB27C0"/>
    <w:rsid w:val="00BC051B"/>
    <w:rsid w:val="00BC08AD"/>
    <w:rsid w:val="00BC4B4A"/>
    <w:rsid w:val="00BD3251"/>
    <w:rsid w:val="00BD3257"/>
    <w:rsid w:val="00BD34A1"/>
    <w:rsid w:val="00BD649F"/>
    <w:rsid w:val="00BD6991"/>
    <w:rsid w:val="00BD7583"/>
    <w:rsid w:val="00BE10F0"/>
    <w:rsid w:val="00BE1414"/>
    <w:rsid w:val="00BE4285"/>
    <w:rsid w:val="00BE59AE"/>
    <w:rsid w:val="00BF0106"/>
    <w:rsid w:val="00BF5C2F"/>
    <w:rsid w:val="00C02CE5"/>
    <w:rsid w:val="00C0414F"/>
    <w:rsid w:val="00C0580D"/>
    <w:rsid w:val="00C06BA8"/>
    <w:rsid w:val="00C07456"/>
    <w:rsid w:val="00C10D61"/>
    <w:rsid w:val="00C10DF5"/>
    <w:rsid w:val="00C1553F"/>
    <w:rsid w:val="00C2201D"/>
    <w:rsid w:val="00C22B87"/>
    <w:rsid w:val="00C231A9"/>
    <w:rsid w:val="00C24A67"/>
    <w:rsid w:val="00C24DD4"/>
    <w:rsid w:val="00C25ED6"/>
    <w:rsid w:val="00C26D06"/>
    <w:rsid w:val="00C27066"/>
    <w:rsid w:val="00C3101E"/>
    <w:rsid w:val="00C34225"/>
    <w:rsid w:val="00C353C3"/>
    <w:rsid w:val="00C36503"/>
    <w:rsid w:val="00C36694"/>
    <w:rsid w:val="00C36CB3"/>
    <w:rsid w:val="00C40030"/>
    <w:rsid w:val="00C41DCF"/>
    <w:rsid w:val="00C425FB"/>
    <w:rsid w:val="00C43324"/>
    <w:rsid w:val="00C45690"/>
    <w:rsid w:val="00C51ADA"/>
    <w:rsid w:val="00C52B28"/>
    <w:rsid w:val="00C53306"/>
    <w:rsid w:val="00C54CE9"/>
    <w:rsid w:val="00C56E63"/>
    <w:rsid w:val="00C60DA9"/>
    <w:rsid w:val="00C618C4"/>
    <w:rsid w:val="00C672CF"/>
    <w:rsid w:val="00C71A63"/>
    <w:rsid w:val="00C71CA5"/>
    <w:rsid w:val="00C724EF"/>
    <w:rsid w:val="00C73F9D"/>
    <w:rsid w:val="00C75C9E"/>
    <w:rsid w:val="00C76953"/>
    <w:rsid w:val="00C7792E"/>
    <w:rsid w:val="00C80322"/>
    <w:rsid w:val="00C81158"/>
    <w:rsid w:val="00C824E0"/>
    <w:rsid w:val="00C84E60"/>
    <w:rsid w:val="00C8566A"/>
    <w:rsid w:val="00C865DA"/>
    <w:rsid w:val="00C91700"/>
    <w:rsid w:val="00C921A8"/>
    <w:rsid w:val="00C923E8"/>
    <w:rsid w:val="00C92996"/>
    <w:rsid w:val="00C940A3"/>
    <w:rsid w:val="00C9489E"/>
    <w:rsid w:val="00C971C3"/>
    <w:rsid w:val="00CA5024"/>
    <w:rsid w:val="00CA73D0"/>
    <w:rsid w:val="00CB04A2"/>
    <w:rsid w:val="00CB2895"/>
    <w:rsid w:val="00CB6EDC"/>
    <w:rsid w:val="00CB7A17"/>
    <w:rsid w:val="00CC2D6B"/>
    <w:rsid w:val="00CD0773"/>
    <w:rsid w:val="00CD2E8B"/>
    <w:rsid w:val="00CD4FD7"/>
    <w:rsid w:val="00CD5881"/>
    <w:rsid w:val="00CE0B90"/>
    <w:rsid w:val="00CE0C33"/>
    <w:rsid w:val="00CE2089"/>
    <w:rsid w:val="00CE4EB6"/>
    <w:rsid w:val="00CF0A37"/>
    <w:rsid w:val="00CF273F"/>
    <w:rsid w:val="00CF413B"/>
    <w:rsid w:val="00CF64D3"/>
    <w:rsid w:val="00CF710B"/>
    <w:rsid w:val="00CF7687"/>
    <w:rsid w:val="00D003DD"/>
    <w:rsid w:val="00D02713"/>
    <w:rsid w:val="00D03003"/>
    <w:rsid w:val="00D03C74"/>
    <w:rsid w:val="00D04EE5"/>
    <w:rsid w:val="00D07C4C"/>
    <w:rsid w:val="00D10921"/>
    <w:rsid w:val="00D10978"/>
    <w:rsid w:val="00D1102B"/>
    <w:rsid w:val="00D11C4E"/>
    <w:rsid w:val="00D134C2"/>
    <w:rsid w:val="00D14F7C"/>
    <w:rsid w:val="00D162E0"/>
    <w:rsid w:val="00D163BE"/>
    <w:rsid w:val="00D20668"/>
    <w:rsid w:val="00D20CD7"/>
    <w:rsid w:val="00D23F3E"/>
    <w:rsid w:val="00D243DF"/>
    <w:rsid w:val="00D24DDE"/>
    <w:rsid w:val="00D2758E"/>
    <w:rsid w:val="00D27BD1"/>
    <w:rsid w:val="00D30A20"/>
    <w:rsid w:val="00D30D65"/>
    <w:rsid w:val="00D355C5"/>
    <w:rsid w:val="00D37167"/>
    <w:rsid w:val="00D3725F"/>
    <w:rsid w:val="00D40E95"/>
    <w:rsid w:val="00D4154B"/>
    <w:rsid w:val="00D44B97"/>
    <w:rsid w:val="00D5400F"/>
    <w:rsid w:val="00D548FC"/>
    <w:rsid w:val="00D55355"/>
    <w:rsid w:val="00D56E8A"/>
    <w:rsid w:val="00D64F64"/>
    <w:rsid w:val="00D666F6"/>
    <w:rsid w:val="00D676F9"/>
    <w:rsid w:val="00D71C0F"/>
    <w:rsid w:val="00D722F3"/>
    <w:rsid w:val="00D77B0A"/>
    <w:rsid w:val="00D82166"/>
    <w:rsid w:val="00D87494"/>
    <w:rsid w:val="00D879FC"/>
    <w:rsid w:val="00D93274"/>
    <w:rsid w:val="00D9474F"/>
    <w:rsid w:val="00D95DC2"/>
    <w:rsid w:val="00D9616A"/>
    <w:rsid w:val="00D97ECD"/>
    <w:rsid w:val="00DA334C"/>
    <w:rsid w:val="00DA50AA"/>
    <w:rsid w:val="00DA5DF8"/>
    <w:rsid w:val="00DA6BEE"/>
    <w:rsid w:val="00DB0FA4"/>
    <w:rsid w:val="00DB4796"/>
    <w:rsid w:val="00DB5806"/>
    <w:rsid w:val="00DC013A"/>
    <w:rsid w:val="00DC173A"/>
    <w:rsid w:val="00DC2818"/>
    <w:rsid w:val="00DC2FBC"/>
    <w:rsid w:val="00DC427A"/>
    <w:rsid w:val="00DC4320"/>
    <w:rsid w:val="00DC4F2D"/>
    <w:rsid w:val="00DC6901"/>
    <w:rsid w:val="00DC7A2C"/>
    <w:rsid w:val="00DE49AD"/>
    <w:rsid w:val="00DE6DE1"/>
    <w:rsid w:val="00DF596F"/>
    <w:rsid w:val="00DF5D40"/>
    <w:rsid w:val="00E00E84"/>
    <w:rsid w:val="00E02AA2"/>
    <w:rsid w:val="00E03AAB"/>
    <w:rsid w:val="00E03AC6"/>
    <w:rsid w:val="00E05E70"/>
    <w:rsid w:val="00E079F1"/>
    <w:rsid w:val="00E10DFE"/>
    <w:rsid w:val="00E11586"/>
    <w:rsid w:val="00E11E6A"/>
    <w:rsid w:val="00E12FC1"/>
    <w:rsid w:val="00E144B8"/>
    <w:rsid w:val="00E149F2"/>
    <w:rsid w:val="00E22ACB"/>
    <w:rsid w:val="00E23F8A"/>
    <w:rsid w:val="00E24027"/>
    <w:rsid w:val="00E33734"/>
    <w:rsid w:val="00E35C42"/>
    <w:rsid w:val="00E3693E"/>
    <w:rsid w:val="00E375F5"/>
    <w:rsid w:val="00E3769A"/>
    <w:rsid w:val="00E37A12"/>
    <w:rsid w:val="00E37D76"/>
    <w:rsid w:val="00E4157E"/>
    <w:rsid w:val="00E432EC"/>
    <w:rsid w:val="00E47E50"/>
    <w:rsid w:val="00E50544"/>
    <w:rsid w:val="00E50EE5"/>
    <w:rsid w:val="00E51C50"/>
    <w:rsid w:val="00E52074"/>
    <w:rsid w:val="00E5249C"/>
    <w:rsid w:val="00E53100"/>
    <w:rsid w:val="00E55F42"/>
    <w:rsid w:val="00E56AC0"/>
    <w:rsid w:val="00E6166D"/>
    <w:rsid w:val="00E62B3F"/>
    <w:rsid w:val="00E6587D"/>
    <w:rsid w:val="00E702EC"/>
    <w:rsid w:val="00E705E4"/>
    <w:rsid w:val="00E7125A"/>
    <w:rsid w:val="00E76F2D"/>
    <w:rsid w:val="00E77461"/>
    <w:rsid w:val="00E80662"/>
    <w:rsid w:val="00E83D46"/>
    <w:rsid w:val="00E87097"/>
    <w:rsid w:val="00E8725F"/>
    <w:rsid w:val="00E87638"/>
    <w:rsid w:val="00E93A49"/>
    <w:rsid w:val="00E94F6E"/>
    <w:rsid w:val="00E951FF"/>
    <w:rsid w:val="00E953EB"/>
    <w:rsid w:val="00EA067C"/>
    <w:rsid w:val="00EA1A83"/>
    <w:rsid w:val="00EA2693"/>
    <w:rsid w:val="00EA300E"/>
    <w:rsid w:val="00EA5D5F"/>
    <w:rsid w:val="00EA6A9F"/>
    <w:rsid w:val="00EA7623"/>
    <w:rsid w:val="00EB274D"/>
    <w:rsid w:val="00EB49F7"/>
    <w:rsid w:val="00EB4A8F"/>
    <w:rsid w:val="00EB4B67"/>
    <w:rsid w:val="00EB5E3F"/>
    <w:rsid w:val="00EC0D9C"/>
    <w:rsid w:val="00EC733F"/>
    <w:rsid w:val="00ED0149"/>
    <w:rsid w:val="00ED1AD9"/>
    <w:rsid w:val="00ED2AE9"/>
    <w:rsid w:val="00ED6330"/>
    <w:rsid w:val="00EE2F5B"/>
    <w:rsid w:val="00EE77E8"/>
    <w:rsid w:val="00EE7870"/>
    <w:rsid w:val="00EE7A62"/>
    <w:rsid w:val="00EF3E00"/>
    <w:rsid w:val="00F00D13"/>
    <w:rsid w:val="00F01672"/>
    <w:rsid w:val="00F02A74"/>
    <w:rsid w:val="00F031CE"/>
    <w:rsid w:val="00F03566"/>
    <w:rsid w:val="00F03D83"/>
    <w:rsid w:val="00F0409E"/>
    <w:rsid w:val="00F05E92"/>
    <w:rsid w:val="00F060C0"/>
    <w:rsid w:val="00F06C81"/>
    <w:rsid w:val="00F1000E"/>
    <w:rsid w:val="00F114CB"/>
    <w:rsid w:val="00F11643"/>
    <w:rsid w:val="00F12413"/>
    <w:rsid w:val="00F12FC7"/>
    <w:rsid w:val="00F137DF"/>
    <w:rsid w:val="00F15820"/>
    <w:rsid w:val="00F15FC9"/>
    <w:rsid w:val="00F23CBC"/>
    <w:rsid w:val="00F247FD"/>
    <w:rsid w:val="00F26194"/>
    <w:rsid w:val="00F27CD0"/>
    <w:rsid w:val="00F307EE"/>
    <w:rsid w:val="00F31FD1"/>
    <w:rsid w:val="00F32448"/>
    <w:rsid w:val="00F33B8B"/>
    <w:rsid w:val="00F348A0"/>
    <w:rsid w:val="00F36314"/>
    <w:rsid w:val="00F36699"/>
    <w:rsid w:val="00F375E6"/>
    <w:rsid w:val="00F376B6"/>
    <w:rsid w:val="00F40EE1"/>
    <w:rsid w:val="00F421E7"/>
    <w:rsid w:val="00F45154"/>
    <w:rsid w:val="00F46021"/>
    <w:rsid w:val="00F51D08"/>
    <w:rsid w:val="00F53610"/>
    <w:rsid w:val="00F569A9"/>
    <w:rsid w:val="00F570D6"/>
    <w:rsid w:val="00F6075D"/>
    <w:rsid w:val="00F632F4"/>
    <w:rsid w:val="00F63D82"/>
    <w:rsid w:val="00F64CE3"/>
    <w:rsid w:val="00F666E9"/>
    <w:rsid w:val="00F72207"/>
    <w:rsid w:val="00F75241"/>
    <w:rsid w:val="00F77F96"/>
    <w:rsid w:val="00F8068D"/>
    <w:rsid w:val="00F822B4"/>
    <w:rsid w:val="00F84622"/>
    <w:rsid w:val="00F85882"/>
    <w:rsid w:val="00F85970"/>
    <w:rsid w:val="00F8670B"/>
    <w:rsid w:val="00F9192E"/>
    <w:rsid w:val="00F9279F"/>
    <w:rsid w:val="00F964A0"/>
    <w:rsid w:val="00FA05CA"/>
    <w:rsid w:val="00FA0BAD"/>
    <w:rsid w:val="00FA0D64"/>
    <w:rsid w:val="00FB0AC1"/>
    <w:rsid w:val="00FB3C6C"/>
    <w:rsid w:val="00FB4105"/>
    <w:rsid w:val="00FB494F"/>
    <w:rsid w:val="00FB7935"/>
    <w:rsid w:val="00FB7F3D"/>
    <w:rsid w:val="00FC0C86"/>
    <w:rsid w:val="00FC2A72"/>
    <w:rsid w:val="00FC7042"/>
    <w:rsid w:val="00FC712F"/>
    <w:rsid w:val="00FD13D0"/>
    <w:rsid w:val="00FD4BD1"/>
    <w:rsid w:val="00FD6181"/>
    <w:rsid w:val="00FE0263"/>
    <w:rsid w:val="00FE3427"/>
    <w:rsid w:val="00FE6BDC"/>
    <w:rsid w:val="00FE7455"/>
    <w:rsid w:val="00FE7BF1"/>
    <w:rsid w:val="00FF2384"/>
    <w:rsid w:val="00FF2E21"/>
    <w:rsid w:val="00FF3618"/>
    <w:rsid w:val="00FF5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1E1D50E-B582-468C-BC16-B681B2C35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w:hAnsi="Liberation Serif" w:cs="FreeSans"/>
        <w:sz w:val="24"/>
        <w:szCs w:val="24"/>
        <w:lang w:val="en-IN"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rFonts w:ascii="Times New Roman" w:eastAsia="Times New Roman" w:hAnsi="Times New Roman" w:cs="Times New Roman"/>
      <w:color w:val="00000A"/>
      <w:lang w:val="en-US" w:bidi="ar-SA"/>
    </w:rPr>
  </w:style>
  <w:style w:type="paragraph" w:styleId="Heading1">
    <w:name w:val="heading 1"/>
    <w:basedOn w:val="Normal"/>
    <w:next w:val="Normal"/>
    <w:pPr>
      <w:keepNext/>
      <w:spacing w:before="240" w:after="60"/>
      <w:ind w:left="432" w:hanging="432"/>
      <w:outlineLvl w:val="0"/>
    </w:pPr>
    <w:rPr>
      <w:rFonts w:ascii="Arial" w:hAnsi="Arial" w:cs="Arial"/>
      <w:b/>
      <w:bCs/>
      <w:sz w:val="32"/>
      <w:szCs w:val="32"/>
    </w:rPr>
  </w:style>
  <w:style w:type="paragraph" w:styleId="Heading2">
    <w:name w:val="heading 2"/>
    <w:basedOn w:val="Normal"/>
    <w:next w:val="Normal"/>
    <w:pPr>
      <w:keepNext/>
      <w:spacing w:before="240" w:after="60"/>
      <w:ind w:left="576" w:hanging="576"/>
      <w:outlineLvl w:val="1"/>
    </w:pPr>
    <w:rPr>
      <w:rFonts w:ascii="Arial" w:hAnsi="Arial" w:cs="Arial"/>
      <w:b/>
      <w:bCs/>
      <w:i/>
      <w:iCs/>
      <w:sz w:val="28"/>
      <w:szCs w:val="28"/>
    </w:rPr>
  </w:style>
  <w:style w:type="paragraph" w:styleId="Heading3">
    <w:name w:val="heading 3"/>
    <w:basedOn w:val="Normal"/>
    <w:next w:val="Normal"/>
    <w:pPr>
      <w:keepNext/>
      <w:spacing w:before="240" w:after="60"/>
      <w:ind w:left="720" w:hanging="72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C24DD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Marlett" w:hAnsi="Marlett" w:cs="Marlett"/>
    </w:rPr>
  </w:style>
  <w:style w:type="character" w:customStyle="1" w:styleId="WW-DefaultParagraphFont">
    <w:name w:val="WW-Default Paragraph Font"/>
  </w:style>
  <w:style w:type="character" w:customStyle="1" w:styleId="WW8Num4z0">
    <w:name w:val="WW8Num4z0"/>
    <w:rPr>
      <w:rFonts w:ascii="Wingdings" w:hAnsi="Wingdings" w:cs="Wingdings"/>
    </w:rPr>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rPr>
      <w:rFonts w:ascii="Courier New" w:hAnsi="Courier New" w:cs="Courier New"/>
    </w:rPr>
  </w:style>
  <w:style w:type="character" w:customStyle="1" w:styleId="WW8Num7z2">
    <w:name w:val="WW8Num7z2"/>
    <w:rPr>
      <w:rFonts w:ascii="Wingdings" w:hAnsi="Wingdings" w:cs="Wingdings"/>
    </w:rPr>
  </w:style>
  <w:style w:type="character" w:customStyle="1" w:styleId="WW8Num7z3">
    <w:name w:val="WW8Num7z3"/>
    <w:rPr>
      <w:rFonts w:ascii="Symbol" w:hAnsi="Symbol" w:cs="Symbol"/>
    </w:rPr>
  </w:style>
  <w:style w:type="character" w:customStyle="1" w:styleId="WW8Num8z0">
    <w:name w:val="WW8Num8z0"/>
    <w:rPr>
      <w:rFonts w:ascii="Wingdings" w:hAnsi="Wingdings" w:cs="Wingdings"/>
    </w:rPr>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ascii="Wingdings" w:hAnsi="Wingdings" w:cs="Wingdings"/>
    </w:rPr>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ascii="Wingdings" w:hAnsi="Wingdings" w:cs="Wingdings"/>
    </w:rPr>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rPr>
      <w:rFonts w:ascii="Marlett" w:hAnsi="Marlett" w:cs="Marlett"/>
    </w:rPr>
  </w:style>
  <w:style w:type="character" w:customStyle="1" w:styleId="WW8Num19z1">
    <w:name w:val="WW8Num19z1"/>
    <w:rPr>
      <w:rFonts w:ascii="Courier New" w:hAnsi="Courier New" w:cs="Courier New"/>
    </w:rPr>
  </w:style>
  <w:style w:type="character" w:customStyle="1" w:styleId="WW8Num19z2">
    <w:name w:val="WW8Num19z2"/>
    <w:rPr>
      <w:rFonts w:ascii="Symbol" w:hAnsi="Symbol" w:cs="Symbol"/>
      <w:color w:val="000000"/>
    </w:rPr>
  </w:style>
  <w:style w:type="character" w:customStyle="1" w:styleId="WW8Num19z3">
    <w:name w:val="WW8Num19z3"/>
    <w:rPr>
      <w:rFonts w:ascii="Symbol" w:hAnsi="Symbol" w:cs="Symbol"/>
    </w:rPr>
  </w:style>
  <w:style w:type="character" w:customStyle="1" w:styleId="WW8Num19z5">
    <w:name w:val="WW8Num19z5"/>
    <w:rPr>
      <w:rFonts w:ascii="Wingdings" w:hAnsi="Wingdings" w:cs="Wingdings"/>
    </w:rPr>
  </w:style>
  <w:style w:type="character" w:customStyle="1" w:styleId="WW8Num20z0">
    <w:name w:val="WW8Num20z0"/>
    <w:rPr>
      <w:rFonts w:ascii="Wingdings" w:hAnsi="Wingdings" w:cs="Wingdings"/>
    </w:rPr>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style>
  <w:style w:type="character" w:customStyle="1" w:styleId="WW8Num22z1">
    <w:name w:val="WW8Num22z1"/>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rPr>
      <w:rFonts w:ascii="Symbol" w:hAnsi="Symbol" w:cs="Symbol"/>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4z0">
    <w:name w:val="WW8Num24z0"/>
    <w:rPr>
      <w:rFonts w:ascii="Symbol" w:hAnsi="Symbol" w:cs="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8Num25z0">
    <w:name w:val="WW8Num25z0"/>
    <w:rPr>
      <w:rFonts w:ascii="Wingdings" w:hAnsi="Wingdings" w:cs="Wingdings"/>
    </w:rPr>
  </w:style>
  <w:style w:type="character" w:customStyle="1" w:styleId="WW8Num26z0">
    <w:name w:val="WW8Num26z0"/>
    <w:rPr>
      <w:rFonts w:ascii="Wingdings" w:hAnsi="Wingdings" w:cs="Wingdings"/>
    </w:rPr>
  </w:style>
  <w:style w:type="character" w:customStyle="1" w:styleId="WW8Num27z0">
    <w:name w:val="WW8Num27z0"/>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rFonts w:ascii="Wingdings" w:hAnsi="Wingdings" w:cs="Wingdings"/>
    </w:rPr>
  </w:style>
  <w:style w:type="character" w:customStyle="1" w:styleId="WW8Num30z0">
    <w:name w:val="WW8Num30z0"/>
    <w:rPr>
      <w:rFonts w:ascii="Courier New" w:hAnsi="Courier New" w:cs="Courier New"/>
    </w:rPr>
  </w:style>
  <w:style w:type="character" w:customStyle="1" w:styleId="WW8Num30z2">
    <w:name w:val="WW8Num30z2"/>
    <w:rPr>
      <w:rFonts w:ascii="Wingdings" w:hAnsi="Wingdings" w:cs="Wingdings"/>
    </w:rPr>
  </w:style>
  <w:style w:type="character" w:customStyle="1" w:styleId="WW8Num30z3">
    <w:name w:val="WW8Num30z3"/>
    <w:rPr>
      <w:rFonts w:ascii="Symbol" w:hAnsi="Symbol" w:cs="Symbol"/>
    </w:rPr>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3z0">
    <w:name w:val="WW8Num33z0"/>
    <w:rPr>
      <w:rFonts w:ascii="Wingdings" w:hAnsi="Wingdings" w:cs="Wingdings"/>
    </w:rPr>
  </w:style>
  <w:style w:type="character" w:customStyle="1" w:styleId="WW8Num34z0">
    <w:name w:val="WW8Num34z0"/>
  </w:style>
  <w:style w:type="character" w:customStyle="1" w:styleId="WW8Num34z1">
    <w:name w:val="WW8Num34z1"/>
  </w:style>
  <w:style w:type="character" w:customStyle="1" w:styleId="WW8Num34z2">
    <w:name w:val="WW8Num34z2"/>
  </w:style>
  <w:style w:type="character" w:customStyle="1" w:styleId="WW8Num34z3">
    <w:name w:val="WW8Num34z3"/>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rPr>
      <w:rFonts w:ascii="Wingdings" w:hAnsi="Wingdings" w:cs="Wingdings"/>
    </w:rPr>
  </w:style>
  <w:style w:type="character" w:customStyle="1" w:styleId="WW8Num36z0">
    <w:name w:val="WW8Num36z0"/>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style>
  <w:style w:type="character" w:customStyle="1" w:styleId="WW8Num37z1">
    <w:name w:val="WW8Num37z1"/>
  </w:style>
  <w:style w:type="character" w:customStyle="1" w:styleId="WW8Num37z2">
    <w:name w:val="WW8Num37z2"/>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rFonts w:ascii="Courier New" w:hAnsi="Courier New" w:cs="Courier New"/>
    </w:rPr>
  </w:style>
  <w:style w:type="character" w:customStyle="1" w:styleId="WW8Num38z2">
    <w:name w:val="WW8Num38z2"/>
    <w:rPr>
      <w:rFonts w:ascii="Wingdings" w:hAnsi="Wingdings" w:cs="Wingdings"/>
    </w:rPr>
  </w:style>
  <w:style w:type="character" w:customStyle="1" w:styleId="WW8Num38z3">
    <w:name w:val="WW8Num38z3"/>
    <w:rPr>
      <w:rFonts w:ascii="Symbol" w:hAnsi="Symbol" w:cs="Symbol"/>
    </w:rPr>
  </w:style>
  <w:style w:type="character" w:customStyle="1" w:styleId="WW8Num39z0">
    <w:name w:val="WW8Num39z0"/>
    <w:rPr>
      <w:rFonts w:ascii="Wingdings" w:hAnsi="Wingdings" w:cs="Wingdings"/>
    </w:rPr>
  </w:style>
  <w:style w:type="character" w:customStyle="1" w:styleId="WW8Num40z0">
    <w:name w:val="WW8Num40z0"/>
    <w:rPr>
      <w:rFonts w:ascii="Wingdings" w:hAnsi="Wingdings" w:cs="Wingdings"/>
    </w:rPr>
  </w:style>
  <w:style w:type="character" w:customStyle="1" w:styleId="WW8Num41z0">
    <w:name w:val="WW8Num41z0"/>
    <w:rPr>
      <w:rFonts w:ascii="Wingdings" w:hAnsi="Wingdings" w:cs="Wingdings"/>
    </w:rPr>
  </w:style>
  <w:style w:type="character" w:customStyle="1" w:styleId="WW8Num42z0">
    <w:name w:val="WW8Num42z0"/>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2z3">
    <w:name w:val="WW8Num42z3"/>
    <w:rPr>
      <w:rFonts w:ascii="Symbol" w:hAnsi="Symbol" w:cs="Symbol"/>
    </w:rPr>
  </w:style>
  <w:style w:type="character" w:customStyle="1" w:styleId="WW8Num43z0">
    <w:name w:val="WW8Num43z0"/>
    <w:rPr>
      <w:rFonts w:ascii="Courier New" w:hAnsi="Courier New" w:cs="Courier New"/>
    </w:rPr>
  </w:style>
  <w:style w:type="character" w:customStyle="1" w:styleId="WW8Num43z2">
    <w:name w:val="WW8Num43z2"/>
    <w:rPr>
      <w:rFonts w:ascii="Wingdings" w:hAnsi="Wingdings" w:cs="Wingdings"/>
    </w:rPr>
  </w:style>
  <w:style w:type="character" w:customStyle="1" w:styleId="WW8Num43z3">
    <w:name w:val="WW8Num43z3"/>
    <w:rPr>
      <w:rFonts w:ascii="Symbol" w:hAnsi="Symbol" w:cs="Symbol"/>
    </w:rPr>
  </w:style>
  <w:style w:type="character" w:customStyle="1" w:styleId="WW-DefaultParagraphFont1">
    <w:name w:val="WW-Default Paragraph Font1"/>
  </w:style>
  <w:style w:type="character" w:customStyle="1" w:styleId="InternetLink">
    <w:name w:val="Internet Link"/>
    <w:rPr>
      <w:color w:val="0000FF"/>
      <w:u w:val="single"/>
    </w:rPr>
  </w:style>
  <w:style w:type="character" w:customStyle="1" w:styleId="Heading3Char">
    <w:name w:val="Heading 3 Char"/>
    <w:rPr>
      <w:rFonts w:ascii="Cambria" w:eastAsia="Times New Roman" w:hAnsi="Cambria" w:cs="Times New Roman"/>
      <w:b/>
      <w:bCs/>
      <w:sz w:val="26"/>
      <w:szCs w:val="26"/>
      <w:lang w:val="en-US"/>
    </w:rPr>
  </w:style>
  <w:style w:type="character" w:customStyle="1" w:styleId="apple-converted-space">
    <w:name w:val="apple-converted-space"/>
  </w:style>
  <w:style w:type="character" w:customStyle="1" w:styleId="GuidanceTextChar">
    <w:name w:val="Guidance Text Char"/>
    <w:rPr>
      <w:rFonts w:ascii="Arial" w:eastAsia="SimSun;宋体" w:hAnsi="Arial" w:cs="Arial"/>
      <w:i/>
      <w:iCs/>
      <w:color w:val="0000FF"/>
      <w:szCs w:val="24"/>
      <w:lang w:val="en-GB" w:eastAsia="zh-CN" w:bidi="en-US"/>
    </w:rPr>
  </w:style>
  <w:style w:type="character" w:customStyle="1" w:styleId="FooterChar">
    <w:name w:val="Footer Char"/>
    <w:rPr>
      <w:sz w:val="24"/>
      <w:szCs w:val="24"/>
      <w:lang w:val="en-US"/>
    </w:rPr>
  </w:style>
  <w:style w:type="character" w:customStyle="1" w:styleId="IndexLink">
    <w:name w:val="Index Link"/>
  </w:style>
  <w:style w:type="character" w:styleId="CommentReference">
    <w:name w:val="annotation reference"/>
    <w:rPr>
      <w:sz w:val="16"/>
      <w:szCs w:val="16"/>
    </w:rPr>
  </w:style>
  <w:style w:type="character" w:customStyle="1" w:styleId="CommentTextChar">
    <w:name w:val="Comment Text Char"/>
    <w:rPr>
      <w:lang w:eastAsia="zh-CN"/>
    </w:rPr>
  </w:style>
  <w:style w:type="character" w:customStyle="1" w:styleId="CommentSubjectChar">
    <w:name w:val="Comment Subject Char"/>
    <w:rPr>
      <w:b/>
      <w:bCs/>
      <w:lang w:eastAsia="zh-CN"/>
    </w:rPr>
  </w:style>
  <w:style w:type="character" w:customStyle="1" w:styleId="ListLabel1">
    <w:name w:val="ListLabel 1"/>
    <w:rPr>
      <w:rFonts w:cs="Marlett"/>
    </w:rPr>
  </w:style>
  <w:style w:type="paragraph" w:customStyle="1" w:styleId="Heading">
    <w:name w:val="Heading"/>
    <w:basedOn w:val="Normal"/>
    <w:next w:val="TextBody"/>
    <w:pPr>
      <w:keepNext/>
      <w:spacing w:before="240" w:after="120"/>
    </w:pPr>
    <w:rPr>
      <w:rFonts w:ascii="Liberation Sans;Arial" w:eastAsia="Droid Sans" w:hAnsi="Liberation Sans;Arial" w:cs="FreeSans;Times New Roman"/>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Times New Roman"/>
    </w:rPr>
  </w:style>
  <w:style w:type="paragraph" w:styleId="Caption">
    <w:name w:val="caption"/>
    <w:basedOn w:val="Normal"/>
    <w:pPr>
      <w:suppressLineNumbers/>
      <w:spacing w:before="120" w:after="120"/>
    </w:pPr>
    <w:rPr>
      <w:rFonts w:cs="FreeSans;Times New Roman"/>
      <w:i/>
      <w:iCs/>
    </w:rPr>
  </w:style>
  <w:style w:type="paragraph" w:customStyle="1" w:styleId="Index">
    <w:name w:val="Index"/>
    <w:basedOn w:val="Normal"/>
    <w:pPr>
      <w:suppressLineNumbers/>
    </w:pPr>
    <w:rPr>
      <w:rFonts w:cs="FreeSans;Times New Roman"/>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Contents1">
    <w:name w:val="Contents 1"/>
    <w:basedOn w:val="Normal"/>
    <w:next w:val="Normal"/>
    <w:pPr>
      <w:spacing w:before="120" w:after="120"/>
    </w:pPr>
    <w:rPr>
      <w:b/>
      <w:bCs/>
      <w:caps/>
      <w:sz w:val="20"/>
      <w:szCs w:val="20"/>
    </w:rPr>
  </w:style>
  <w:style w:type="paragraph" w:customStyle="1" w:styleId="Contents2">
    <w:name w:val="Contents 2"/>
    <w:basedOn w:val="Normal"/>
    <w:next w:val="Normal"/>
    <w:pPr>
      <w:ind w:left="240"/>
    </w:pPr>
    <w:rPr>
      <w:smallCaps/>
      <w:sz w:val="20"/>
      <w:szCs w:val="20"/>
    </w:rPr>
  </w:style>
  <w:style w:type="paragraph" w:customStyle="1" w:styleId="Contents3">
    <w:name w:val="Contents 3"/>
    <w:basedOn w:val="Normal"/>
    <w:next w:val="Normal"/>
    <w:pPr>
      <w:ind w:left="480"/>
    </w:pPr>
    <w:rPr>
      <w:i/>
      <w:iCs/>
      <w:sz w:val="20"/>
      <w:szCs w:val="20"/>
    </w:rPr>
  </w:style>
  <w:style w:type="paragraph" w:customStyle="1" w:styleId="Contents4">
    <w:name w:val="Contents 4"/>
    <w:basedOn w:val="Normal"/>
    <w:next w:val="Normal"/>
    <w:pPr>
      <w:ind w:left="720"/>
    </w:pPr>
    <w:rPr>
      <w:sz w:val="18"/>
      <w:szCs w:val="18"/>
    </w:rPr>
  </w:style>
  <w:style w:type="paragraph" w:customStyle="1" w:styleId="Contents5">
    <w:name w:val="Contents 5"/>
    <w:basedOn w:val="Normal"/>
    <w:next w:val="Normal"/>
    <w:pPr>
      <w:ind w:left="960"/>
    </w:pPr>
    <w:rPr>
      <w:sz w:val="18"/>
      <w:szCs w:val="18"/>
    </w:rPr>
  </w:style>
  <w:style w:type="paragraph" w:customStyle="1" w:styleId="Contents6">
    <w:name w:val="Contents 6"/>
    <w:basedOn w:val="Normal"/>
    <w:next w:val="Normal"/>
    <w:pPr>
      <w:ind w:left="1200"/>
    </w:pPr>
    <w:rPr>
      <w:sz w:val="18"/>
      <w:szCs w:val="18"/>
    </w:rPr>
  </w:style>
  <w:style w:type="paragraph" w:customStyle="1" w:styleId="Contents7">
    <w:name w:val="Contents 7"/>
    <w:basedOn w:val="Normal"/>
    <w:next w:val="Normal"/>
    <w:pPr>
      <w:ind w:left="1440"/>
    </w:pPr>
    <w:rPr>
      <w:sz w:val="18"/>
      <w:szCs w:val="18"/>
    </w:rPr>
  </w:style>
  <w:style w:type="paragraph" w:customStyle="1" w:styleId="Contents8">
    <w:name w:val="Contents 8"/>
    <w:basedOn w:val="Normal"/>
    <w:next w:val="Normal"/>
    <w:pPr>
      <w:ind w:left="1680"/>
    </w:pPr>
    <w:rPr>
      <w:sz w:val="18"/>
      <w:szCs w:val="18"/>
    </w:rPr>
  </w:style>
  <w:style w:type="paragraph" w:customStyle="1" w:styleId="Contents9">
    <w:name w:val="Contents 9"/>
    <w:basedOn w:val="Normal"/>
    <w:next w:val="Normal"/>
    <w:pPr>
      <w:ind w:left="1920"/>
    </w:pPr>
    <w:rPr>
      <w:sz w:val="18"/>
      <w:szCs w:val="18"/>
    </w:rPr>
  </w:style>
  <w:style w:type="paragraph" w:styleId="BalloonText">
    <w:name w:val="Balloon Text"/>
    <w:basedOn w:val="Normal"/>
    <w:rPr>
      <w:rFonts w:ascii="Tahoma" w:hAnsi="Tahoma" w:cs="Tahoma"/>
      <w:sz w:val="16"/>
      <w:szCs w:val="16"/>
    </w:rPr>
  </w:style>
  <w:style w:type="paragraph" w:styleId="ListParagraph">
    <w:name w:val="List Paragraph"/>
    <w:basedOn w:val="Normal"/>
    <w:uiPriority w:val="34"/>
    <w:qFormat/>
    <w:pPr>
      <w:ind w:left="720"/>
    </w:pPr>
  </w:style>
  <w:style w:type="paragraph" w:styleId="TableofFigures">
    <w:name w:val="table of figures"/>
    <w:basedOn w:val="Normal"/>
    <w:next w:val="Normal"/>
  </w:style>
  <w:style w:type="paragraph" w:customStyle="1" w:styleId="HelpText">
    <w:name w:val="Help Text"/>
    <w:basedOn w:val="Normal"/>
    <w:pPr>
      <w:tabs>
        <w:tab w:val="left" w:pos="360"/>
      </w:tabs>
      <w:ind w:left="360" w:hanging="360"/>
      <w:jc w:val="both"/>
    </w:pPr>
    <w:rPr>
      <w:rFonts w:ascii="Arial" w:hAnsi="Arial" w:cs="Arial"/>
      <w:sz w:val="16"/>
      <w:szCs w:val="20"/>
      <w:lang w:val="fr-FR"/>
    </w:rPr>
  </w:style>
  <w:style w:type="paragraph" w:customStyle="1" w:styleId="GuidanceText">
    <w:name w:val="Guidance Text"/>
    <w:basedOn w:val="Normal"/>
    <w:pPr>
      <w:keepNext/>
      <w:keepLines/>
      <w:spacing w:line="276" w:lineRule="auto"/>
    </w:pPr>
    <w:rPr>
      <w:rFonts w:ascii="Arial" w:eastAsia="SimSun;宋体" w:hAnsi="Arial" w:cs="Arial"/>
      <w:i/>
      <w:iCs/>
      <w:color w:val="0000FF"/>
      <w:sz w:val="20"/>
      <w:lang w:val="en-GB" w:bidi="en-US"/>
    </w:rPr>
  </w:style>
  <w:style w:type="paragraph" w:customStyle="1" w:styleId="p1ManualTitle">
    <w:name w:val="p1ManualTitle"/>
    <w:basedOn w:val="Normal"/>
    <w:pPr>
      <w:keepNext/>
      <w:keepLines/>
      <w:spacing w:after="480" w:line="276" w:lineRule="auto"/>
      <w:jc w:val="right"/>
    </w:pPr>
    <w:rPr>
      <w:rFonts w:ascii="Arial" w:eastAsia="SimSun;宋体" w:hAnsi="Arial"/>
      <w:b/>
      <w:iCs/>
      <w:sz w:val="32"/>
      <w:lang w:val="en-GB" w:bidi="en-US"/>
    </w:rPr>
  </w:style>
  <w:style w:type="paragraph" w:customStyle="1" w:styleId="p1Title">
    <w:name w:val="p1Title"/>
    <w:basedOn w:val="Normal"/>
    <w:pPr>
      <w:pBdr>
        <w:top w:val="nil"/>
        <w:left w:val="nil"/>
        <w:bottom w:val="single" w:sz="36" w:space="1" w:color="000001"/>
        <w:right w:val="nil"/>
      </w:pBdr>
      <w:spacing w:before="240" w:after="120" w:line="276" w:lineRule="auto"/>
      <w:jc w:val="right"/>
    </w:pPr>
    <w:rPr>
      <w:rFonts w:ascii="Arial" w:hAnsi="Arial"/>
      <w:b/>
      <w:sz w:val="56"/>
      <w:szCs w:val="22"/>
      <w:lang w:bidi="en-U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091"/>
      </w:tabs>
      <w:ind w:left="2547"/>
    </w:pPr>
  </w:style>
  <w:style w:type="paragraph" w:styleId="CommentText">
    <w:name w:val="annotation text"/>
    <w:basedOn w:val="Normal"/>
    <w:rPr>
      <w:sz w:val="20"/>
      <w:szCs w:val="20"/>
    </w:rPr>
  </w:style>
  <w:style w:type="paragraph" w:styleId="CommentSubject">
    <w:name w:val="annotation subject"/>
    <w:basedOn w:val="CommentText"/>
    <w:rPr>
      <w:b/>
      <w:bCs/>
    </w:rPr>
  </w:style>
  <w:style w:type="numbering" w:customStyle="1" w:styleId="WW8Num1">
    <w:name w:val="WW8Num1"/>
  </w:style>
  <w:style w:type="numbering" w:customStyle="1" w:styleId="WW8Num2">
    <w:name w:val="WW8Num2"/>
  </w:style>
  <w:style w:type="numbering" w:customStyle="1" w:styleId="WW8Num3">
    <w:name w:val="WW8Num3"/>
  </w:style>
  <w:style w:type="paragraph" w:styleId="TOC1">
    <w:name w:val="toc 1"/>
    <w:basedOn w:val="Normal"/>
    <w:next w:val="Normal"/>
    <w:autoRedefine/>
    <w:uiPriority w:val="39"/>
    <w:unhideWhenUsed/>
    <w:rsid w:val="00265DA8"/>
    <w:pPr>
      <w:spacing w:after="100"/>
    </w:pPr>
  </w:style>
  <w:style w:type="paragraph" w:styleId="TOC2">
    <w:name w:val="toc 2"/>
    <w:basedOn w:val="Normal"/>
    <w:next w:val="Normal"/>
    <w:autoRedefine/>
    <w:uiPriority w:val="39"/>
    <w:unhideWhenUsed/>
    <w:rsid w:val="00265DA8"/>
    <w:pPr>
      <w:spacing w:after="100"/>
      <w:ind w:left="240"/>
    </w:pPr>
  </w:style>
  <w:style w:type="paragraph" w:styleId="Title">
    <w:name w:val="Title"/>
    <w:basedOn w:val="Normal"/>
    <w:next w:val="Normal"/>
    <w:link w:val="TitleChar"/>
    <w:uiPriority w:val="10"/>
    <w:qFormat/>
    <w:rsid w:val="00C824E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824E0"/>
    <w:rPr>
      <w:rFonts w:asciiTheme="majorHAnsi" w:eastAsiaTheme="majorEastAsia" w:hAnsiTheme="majorHAnsi" w:cstheme="majorBidi"/>
      <w:color w:val="17365D" w:themeColor="text2" w:themeShade="BF"/>
      <w:spacing w:val="5"/>
      <w:kern w:val="28"/>
      <w:sz w:val="52"/>
      <w:szCs w:val="52"/>
      <w:lang w:val="en-US" w:bidi="ar-SA"/>
    </w:rPr>
  </w:style>
  <w:style w:type="table" w:styleId="TableGrid">
    <w:name w:val="Table Grid"/>
    <w:basedOn w:val="TableNormal"/>
    <w:uiPriority w:val="59"/>
    <w:rsid w:val="006256C1"/>
    <w:rPr>
      <w:rFonts w:asciiTheme="minorHAnsi" w:eastAsiaTheme="minorHAnsi" w:hAnsiTheme="minorHAnsi" w:cstheme="minorBidi"/>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E1EFD"/>
    <w:rPr>
      <w:color w:val="0000FF"/>
      <w:u w:val="single"/>
    </w:rPr>
  </w:style>
  <w:style w:type="character" w:customStyle="1" w:styleId="hljs-string">
    <w:name w:val="hljs-string"/>
    <w:basedOn w:val="DefaultParagraphFont"/>
    <w:rsid w:val="000C0940"/>
  </w:style>
  <w:style w:type="character" w:customStyle="1" w:styleId="Heading4Char">
    <w:name w:val="Heading 4 Char"/>
    <w:basedOn w:val="DefaultParagraphFont"/>
    <w:link w:val="Heading4"/>
    <w:uiPriority w:val="9"/>
    <w:semiHidden/>
    <w:rsid w:val="00C24DD4"/>
    <w:rPr>
      <w:rFonts w:asciiTheme="majorHAnsi" w:eastAsiaTheme="majorEastAsia" w:hAnsiTheme="majorHAnsi" w:cstheme="majorBidi"/>
      <w:b/>
      <w:bCs/>
      <w:i/>
      <w:iCs/>
      <w:color w:val="4F81BD" w:themeColor="accent1"/>
      <w:lang w:val="en-US" w:bidi="ar-SA"/>
    </w:rPr>
  </w:style>
  <w:style w:type="paragraph" w:styleId="NoSpacing">
    <w:name w:val="No Spacing"/>
    <w:link w:val="NoSpacingChar"/>
    <w:uiPriority w:val="1"/>
    <w:qFormat/>
    <w:rsid w:val="00C24DD4"/>
    <w:pPr>
      <w:suppressAutoHyphens/>
    </w:pPr>
    <w:rPr>
      <w:rFonts w:ascii="Times New Roman" w:eastAsia="Times New Roman" w:hAnsi="Times New Roman" w:cs="Times New Roman"/>
      <w:color w:val="00000A"/>
      <w:lang w:val="en-US" w:bidi="ar-SA"/>
    </w:rPr>
  </w:style>
  <w:style w:type="character" w:customStyle="1" w:styleId="NoSpacingChar">
    <w:name w:val="No Spacing Char"/>
    <w:basedOn w:val="DefaultParagraphFont"/>
    <w:link w:val="NoSpacing"/>
    <w:uiPriority w:val="1"/>
    <w:rsid w:val="00C24DD4"/>
    <w:rPr>
      <w:rFonts w:ascii="Times New Roman" w:eastAsia="Times New Roman" w:hAnsi="Times New Roman" w:cs="Times New Roman"/>
      <w:color w:val="00000A"/>
      <w:lang w:val="en-US" w:bidi="ar-SA"/>
    </w:rPr>
  </w:style>
  <w:style w:type="paragraph" w:styleId="TOC4">
    <w:name w:val="toc 4"/>
    <w:basedOn w:val="Normal"/>
    <w:next w:val="Normal"/>
    <w:autoRedefine/>
    <w:uiPriority w:val="39"/>
    <w:unhideWhenUsed/>
    <w:rsid w:val="00F06C81"/>
    <w:pPr>
      <w:tabs>
        <w:tab w:val="right" w:leader="dot" w:pos="9350"/>
      </w:tabs>
      <w:spacing w:after="100"/>
    </w:pPr>
    <w:rPr>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83471">
      <w:bodyDiv w:val="1"/>
      <w:marLeft w:val="0"/>
      <w:marRight w:val="0"/>
      <w:marTop w:val="0"/>
      <w:marBottom w:val="0"/>
      <w:divBdr>
        <w:top w:val="none" w:sz="0" w:space="0" w:color="auto"/>
        <w:left w:val="none" w:sz="0" w:space="0" w:color="auto"/>
        <w:bottom w:val="none" w:sz="0" w:space="0" w:color="auto"/>
        <w:right w:val="none" w:sz="0" w:space="0" w:color="auto"/>
      </w:divBdr>
    </w:div>
    <w:div w:id="212738455">
      <w:bodyDiv w:val="1"/>
      <w:marLeft w:val="0"/>
      <w:marRight w:val="0"/>
      <w:marTop w:val="0"/>
      <w:marBottom w:val="0"/>
      <w:divBdr>
        <w:top w:val="none" w:sz="0" w:space="0" w:color="auto"/>
        <w:left w:val="none" w:sz="0" w:space="0" w:color="auto"/>
        <w:bottom w:val="none" w:sz="0" w:space="0" w:color="auto"/>
        <w:right w:val="none" w:sz="0" w:space="0" w:color="auto"/>
      </w:divBdr>
    </w:div>
    <w:div w:id="240869046">
      <w:bodyDiv w:val="1"/>
      <w:marLeft w:val="0"/>
      <w:marRight w:val="0"/>
      <w:marTop w:val="0"/>
      <w:marBottom w:val="0"/>
      <w:divBdr>
        <w:top w:val="none" w:sz="0" w:space="0" w:color="auto"/>
        <w:left w:val="none" w:sz="0" w:space="0" w:color="auto"/>
        <w:bottom w:val="none" w:sz="0" w:space="0" w:color="auto"/>
        <w:right w:val="none" w:sz="0" w:space="0" w:color="auto"/>
      </w:divBdr>
    </w:div>
    <w:div w:id="264660069">
      <w:bodyDiv w:val="1"/>
      <w:marLeft w:val="0"/>
      <w:marRight w:val="0"/>
      <w:marTop w:val="0"/>
      <w:marBottom w:val="0"/>
      <w:divBdr>
        <w:top w:val="none" w:sz="0" w:space="0" w:color="auto"/>
        <w:left w:val="none" w:sz="0" w:space="0" w:color="auto"/>
        <w:bottom w:val="none" w:sz="0" w:space="0" w:color="auto"/>
        <w:right w:val="none" w:sz="0" w:space="0" w:color="auto"/>
      </w:divBdr>
    </w:div>
    <w:div w:id="288097186">
      <w:bodyDiv w:val="1"/>
      <w:marLeft w:val="0"/>
      <w:marRight w:val="0"/>
      <w:marTop w:val="0"/>
      <w:marBottom w:val="0"/>
      <w:divBdr>
        <w:top w:val="none" w:sz="0" w:space="0" w:color="auto"/>
        <w:left w:val="none" w:sz="0" w:space="0" w:color="auto"/>
        <w:bottom w:val="none" w:sz="0" w:space="0" w:color="auto"/>
        <w:right w:val="none" w:sz="0" w:space="0" w:color="auto"/>
      </w:divBdr>
    </w:div>
    <w:div w:id="299845544">
      <w:bodyDiv w:val="1"/>
      <w:marLeft w:val="0"/>
      <w:marRight w:val="0"/>
      <w:marTop w:val="0"/>
      <w:marBottom w:val="0"/>
      <w:divBdr>
        <w:top w:val="none" w:sz="0" w:space="0" w:color="auto"/>
        <w:left w:val="none" w:sz="0" w:space="0" w:color="auto"/>
        <w:bottom w:val="none" w:sz="0" w:space="0" w:color="auto"/>
        <w:right w:val="none" w:sz="0" w:space="0" w:color="auto"/>
      </w:divBdr>
    </w:div>
    <w:div w:id="319624138">
      <w:bodyDiv w:val="1"/>
      <w:marLeft w:val="0"/>
      <w:marRight w:val="0"/>
      <w:marTop w:val="0"/>
      <w:marBottom w:val="0"/>
      <w:divBdr>
        <w:top w:val="none" w:sz="0" w:space="0" w:color="auto"/>
        <w:left w:val="none" w:sz="0" w:space="0" w:color="auto"/>
        <w:bottom w:val="none" w:sz="0" w:space="0" w:color="auto"/>
        <w:right w:val="none" w:sz="0" w:space="0" w:color="auto"/>
      </w:divBdr>
    </w:div>
    <w:div w:id="450317943">
      <w:bodyDiv w:val="1"/>
      <w:marLeft w:val="0"/>
      <w:marRight w:val="0"/>
      <w:marTop w:val="0"/>
      <w:marBottom w:val="0"/>
      <w:divBdr>
        <w:top w:val="none" w:sz="0" w:space="0" w:color="auto"/>
        <w:left w:val="none" w:sz="0" w:space="0" w:color="auto"/>
        <w:bottom w:val="none" w:sz="0" w:space="0" w:color="auto"/>
        <w:right w:val="none" w:sz="0" w:space="0" w:color="auto"/>
      </w:divBdr>
    </w:div>
    <w:div w:id="859321609">
      <w:bodyDiv w:val="1"/>
      <w:marLeft w:val="0"/>
      <w:marRight w:val="0"/>
      <w:marTop w:val="0"/>
      <w:marBottom w:val="0"/>
      <w:divBdr>
        <w:top w:val="none" w:sz="0" w:space="0" w:color="auto"/>
        <w:left w:val="none" w:sz="0" w:space="0" w:color="auto"/>
        <w:bottom w:val="none" w:sz="0" w:space="0" w:color="auto"/>
        <w:right w:val="none" w:sz="0" w:space="0" w:color="auto"/>
      </w:divBdr>
    </w:div>
    <w:div w:id="936869014">
      <w:bodyDiv w:val="1"/>
      <w:marLeft w:val="0"/>
      <w:marRight w:val="0"/>
      <w:marTop w:val="0"/>
      <w:marBottom w:val="0"/>
      <w:divBdr>
        <w:top w:val="none" w:sz="0" w:space="0" w:color="auto"/>
        <w:left w:val="none" w:sz="0" w:space="0" w:color="auto"/>
        <w:bottom w:val="none" w:sz="0" w:space="0" w:color="auto"/>
        <w:right w:val="none" w:sz="0" w:space="0" w:color="auto"/>
      </w:divBdr>
    </w:div>
    <w:div w:id="946886539">
      <w:bodyDiv w:val="1"/>
      <w:marLeft w:val="0"/>
      <w:marRight w:val="0"/>
      <w:marTop w:val="0"/>
      <w:marBottom w:val="0"/>
      <w:divBdr>
        <w:top w:val="none" w:sz="0" w:space="0" w:color="auto"/>
        <w:left w:val="none" w:sz="0" w:space="0" w:color="auto"/>
        <w:bottom w:val="none" w:sz="0" w:space="0" w:color="auto"/>
        <w:right w:val="none" w:sz="0" w:space="0" w:color="auto"/>
      </w:divBdr>
    </w:div>
    <w:div w:id="1119301540">
      <w:bodyDiv w:val="1"/>
      <w:marLeft w:val="0"/>
      <w:marRight w:val="0"/>
      <w:marTop w:val="0"/>
      <w:marBottom w:val="0"/>
      <w:divBdr>
        <w:top w:val="none" w:sz="0" w:space="0" w:color="auto"/>
        <w:left w:val="none" w:sz="0" w:space="0" w:color="auto"/>
        <w:bottom w:val="none" w:sz="0" w:space="0" w:color="auto"/>
        <w:right w:val="none" w:sz="0" w:space="0" w:color="auto"/>
      </w:divBdr>
    </w:div>
    <w:div w:id="1184397641">
      <w:bodyDiv w:val="1"/>
      <w:marLeft w:val="0"/>
      <w:marRight w:val="0"/>
      <w:marTop w:val="0"/>
      <w:marBottom w:val="0"/>
      <w:divBdr>
        <w:top w:val="none" w:sz="0" w:space="0" w:color="auto"/>
        <w:left w:val="none" w:sz="0" w:space="0" w:color="auto"/>
        <w:bottom w:val="none" w:sz="0" w:space="0" w:color="auto"/>
        <w:right w:val="none" w:sz="0" w:space="0" w:color="auto"/>
      </w:divBdr>
    </w:div>
    <w:div w:id="1189222222">
      <w:bodyDiv w:val="1"/>
      <w:marLeft w:val="0"/>
      <w:marRight w:val="0"/>
      <w:marTop w:val="0"/>
      <w:marBottom w:val="0"/>
      <w:divBdr>
        <w:top w:val="none" w:sz="0" w:space="0" w:color="auto"/>
        <w:left w:val="none" w:sz="0" w:space="0" w:color="auto"/>
        <w:bottom w:val="none" w:sz="0" w:space="0" w:color="auto"/>
        <w:right w:val="none" w:sz="0" w:space="0" w:color="auto"/>
      </w:divBdr>
    </w:div>
    <w:div w:id="1219441453">
      <w:bodyDiv w:val="1"/>
      <w:marLeft w:val="0"/>
      <w:marRight w:val="0"/>
      <w:marTop w:val="0"/>
      <w:marBottom w:val="0"/>
      <w:divBdr>
        <w:top w:val="none" w:sz="0" w:space="0" w:color="auto"/>
        <w:left w:val="none" w:sz="0" w:space="0" w:color="auto"/>
        <w:bottom w:val="none" w:sz="0" w:space="0" w:color="auto"/>
        <w:right w:val="none" w:sz="0" w:space="0" w:color="auto"/>
      </w:divBdr>
    </w:div>
    <w:div w:id="1527014367">
      <w:bodyDiv w:val="1"/>
      <w:marLeft w:val="0"/>
      <w:marRight w:val="0"/>
      <w:marTop w:val="0"/>
      <w:marBottom w:val="0"/>
      <w:divBdr>
        <w:top w:val="none" w:sz="0" w:space="0" w:color="auto"/>
        <w:left w:val="none" w:sz="0" w:space="0" w:color="auto"/>
        <w:bottom w:val="none" w:sz="0" w:space="0" w:color="auto"/>
        <w:right w:val="none" w:sz="0" w:space="0" w:color="auto"/>
      </w:divBdr>
    </w:div>
    <w:div w:id="1591810916">
      <w:bodyDiv w:val="1"/>
      <w:marLeft w:val="0"/>
      <w:marRight w:val="0"/>
      <w:marTop w:val="0"/>
      <w:marBottom w:val="0"/>
      <w:divBdr>
        <w:top w:val="none" w:sz="0" w:space="0" w:color="auto"/>
        <w:left w:val="none" w:sz="0" w:space="0" w:color="auto"/>
        <w:bottom w:val="none" w:sz="0" w:space="0" w:color="auto"/>
        <w:right w:val="none" w:sz="0" w:space="0" w:color="auto"/>
      </w:divBdr>
    </w:div>
    <w:div w:id="1598293954">
      <w:bodyDiv w:val="1"/>
      <w:marLeft w:val="0"/>
      <w:marRight w:val="0"/>
      <w:marTop w:val="0"/>
      <w:marBottom w:val="0"/>
      <w:divBdr>
        <w:top w:val="none" w:sz="0" w:space="0" w:color="auto"/>
        <w:left w:val="none" w:sz="0" w:space="0" w:color="auto"/>
        <w:bottom w:val="none" w:sz="0" w:space="0" w:color="auto"/>
        <w:right w:val="none" w:sz="0" w:space="0" w:color="auto"/>
      </w:divBdr>
    </w:div>
    <w:div w:id="1741632781">
      <w:bodyDiv w:val="1"/>
      <w:marLeft w:val="0"/>
      <w:marRight w:val="0"/>
      <w:marTop w:val="0"/>
      <w:marBottom w:val="0"/>
      <w:divBdr>
        <w:top w:val="none" w:sz="0" w:space="0" w:color="auto"/>
        <w:left w:val="none" w:sz="0" w:space="0" w:color="auto"/>
        <w:bottom w:val="none" w:sz="0" w:space="0" w:color="auto"/>
        <w:right w:val="none" w:sz="0" w:space="0" w:color="auto"/>
      </w:divBdr>
    </w:div>
    <w:div w:id="1948080697">
      <w:bodyDiv w:val="1"/>
      <w:marLeft w:val="0"/>
      <w:marRight w:val="0"/>
      <w:marTop w:val="0"/>
      <w:marBottom w:val="0"/>
      <w:divBdr>
        <w:top w:val="none" w:sz="0" w:space="0" w:color="auto"/>
        <w:left w:val="none" w:sz="0" w:space="0" w:color="auto"/>
        <w:bottom w:val="none" w:sz="0" w:space="0" w:color="auto"/>
        <w:right w:val="none" w:sz="0" w:space="0" w:color="auto"/>
      </w:divBdr>
    </w:div>
    <w:div w:id="2001618724">
      <w:bodyDiv w:val="1"/>
      <w:marLeft w:val="0"/>
      <w:marRight w:val="0"/>
      <w:marTop w:val="0"/>
      <w:marBottom w:val="0"/>
      <w:divBdr>
        <w:top w:val="none" w:sz="0" w:space="0" w:color="auto"/>
        <w:left w:val="none" w:sz="0" w:space="0" w:color="auto"/>
        <w:bottom w:val="none" w:sz="0" w:space="0" w:color="auto"/>
        <w:right w:val="none" w:sz="0" w:space="0" w:color="auto"/>
      </w:divBdr>
    </w:div>
    <w:div w:id="2052074815">
      <w:bodyDiv w:val="1"/>
      <w:marLeft w:val="0"/>
      <w:marRight w:val="0"/>
      <w:marTop w:val="0"/>
      <w:marBottom w:val="0"/>
      <w:divBdr>
        <w:top w:val="none" w:sz="0" w:space="0" w:color="auto"/>
        <w:left w:val="none" w:sz="0" w:space="0" w:color="auto"/>
        <w:bottom w:val="none" w:sz="0" w:space="0" w:color="auto"/>
        <w:right w:val="none" w:sz="0" w:space="0" w:color="auto"/>
      </w:divBdr>
    </w:div>
    <w:div w:id="2114594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package" Target="embeddings/Microsoft_Excel_Worksheet2.xlsx"/><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Macro-Enabled_Worksheet1.xlsm"/><Relationship Id="rId5" Type="http://schemas.openxmlformats.org/officeDocument/2006/relationships/webSettings" Target="webSettings.xml"/><Relationship Id="rId15" Type="http://schemas.openxmlformats.org/officeDocument/2006/relationships/package" Target="embeddings/Microsoft_Excel_Worksheet3.xlsx"/><Relationship Id="rId10" Type="http://schemas.openxmlformats.org/officeDocument/2006/relationships/image" Target="media/image2.emf"/><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apideveloper.rblbank.com/test/sb/rbl/api/v1.5/na-beneficiary/enquiry" TargetMode="External"/><Relationship Id="rId14"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8488B42DC13428E86316369D6B912E7"/>
        <w:category>
          <w:name w:val="General"/>
          <w:gallery w:val="placeholder"/>
        </w:category>
        <w:types>
          <w:type w:val="bbPlcHdr"/>
        </w:types>
        <w:behaviors>
          <w:behavior w:val="content"/>
        </w:behaviors>
        <w:guid w:val="{790CF6D3-C6C3-4C3A-B493-DCBBF358DBC8}"/>
      </w:docPartPr>
      <w:docPartBody>
        <w:p w:rsidR="004C5C0B" w:rsidRDefault="004C5C0B" w:rsidP="004C5C0B">
          <w:pPr>
            <w:pStyle w:val="88488B42DC13428E86316369D6B912E7"/>
          </w:pPr>
          <w:r>
            <w:rPr>
              <w:rFonts w:asciiTheme="majorHAnsi" w:eastAsiaTheme="majorEastAsia" w:hAnsiTheme="majorHAnsi" w:cstheme="majorBidi"/>
              <w:caps/>
            </w:rPr>
            <w:t>[Type the company name]</w:t>
          </w:r>
        </w:p>
      </w:docPartBody>
    </w:docPart>
    <w:docPart>
      <w:docPartPr>
        <w:name w:val="BB47FC554F6C4E42A18E434CC7880CFF"/>
        <w:category>
          <w:name w:val="General"/>
          <w:gallery w:val="placeholder"/>
        </w:category>
        <w:types>
          <w:type w:val="bbPlcHdr"/>
        </w:types>
        <w:behaviors>
          <w:behavior w:val="content"/>
        </w:behaviors>
        <w:guid w:val="{435405AF-C704-474C-A467-98D90B7FB8C0}"/>
      </w:docPartPr>
      <w:docPartBody>
        <w:p w:rsidR="004C5C0B" w:rsidRDefault="004C5C0B" w:rsidP="004C5C0B">
          <w:pPr>
            <w:pStyle w:val="BB47FC554F6C4E42A18E434CC7880CFF"/>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L;Times New">
    <w:altName w:val="Times New Roman"/>
    <w:panose1 w:val="00000000000000000000"/>
    <w:charset w:val="00"/>
    <w:family w:val="roman"/>
    <w:notTrueType/>
    <w:pitch w:val="default"/>
  </w:font>
  <w:font w:name="Liberation Serif">
    <w:altName w:val="Times New Roman"/>
    <w:charset w:val="00"/>
    <w:family w:val="roman"/>
    <w:pitch w:val="variable"/>
  </w:font>
  <w:font w:name="Droid Sans">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rlett">
    <w:panose1 w:val="00000000000000000000"/>
    <w:charset w:val="02"/>
    <w:family w:val="auto"/>
    <w:pitch w:val="variable"/>
    <w:sig w:usb0="00000000" w:usb1="10000000" w:usb2="00000000" w:usb3="00000000" w:csb0="80000000" w:csb1="00000000"/>
  </w:font>
  <w:font w:name="SimSun;宋体">
    <w:panose1 w:val="00000000000000000000"/>
    <w:charset w:val="80"/>
    <w:family w:val="roman"/>
    <w:notTrueType/>
    <w:pitch w:val="default"/>
  </w:font>
  <w:font w:name="Liberation Sans;Arial">
    <w:panose1 w:val="00000000000000000000"/>
    <w:charset w:val="00"/>
    <w:family w:val="roman"/>
    <w:notTrueType/>
    <w:pitch w:val="default"/>
  </w:font>
  <w:font w:name="FreeSans;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C0B"/>
    <w:rsid w:val="0029057A"/>
    <w:rsid w:val="00336C2A"/>
    <w:rsid w:val="004C5C0B"/>
    <w:rsid w:val="006624E4"/>
    <w:rsid w:val="0067552B"/>
    <w:rsid w:val="006863A5"/>
    <w:rsid w:val="006A3F2A"/>
    <w:rsid w:val="008430BA"/>
    <w:rsid w:val="008A109B"/>
    <w:rsid w:val="00A32D17"/>
    <w:rsid w:val="00AD3EBA"/>
    <w:rsid w:val="00C3684C"/>
    <w:rsid w:val="00CD741F"/>
    <w:rsid w:val="00D11EF4"/>
    <w:rsid w:val="00D7219B"/>
    <w:rsid w:val="00E24FB0"/>
    <w:rsid w:val="00EC3C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488B42DC13428E86316369D6B912E7">
    <w:name w:val="88488B42DC13428E86316369D6B912E7"/>
    <w:rsid w:val="004C5C0B"/>
  </w:style>
  <w:style w:type="paragraph" w:customStyle="1" w:styleId="BB47FC554F6C4E42A18E434CC7880CFF">
    <w:name w:val="BB47FC554F6C4E42A18E434CC7880CFF"/>
    <w:rsid w:val="004C5C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8EA8B-65A1-4F6B-A617-3E3FE432E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40</Pages>
  <Words>10846</Words>
  <Characters>61825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Beneficiary Registration for Nodal Account API</vt:lpstr>
    </vt:vector>
  </TitlesOfParts>
  <Company>RBL Bank ltd</Company>
  <LinksUpToDate>false</LinksUpToDate>
  <CharactersWithSpaces>72526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Beneficiary Registration for Nodal Account API</dc:title>
  <dc:creator>Doha Bank</dc:creator>
  <cp:lastModifiedBy>Sailesh Mallick</cp:lastModifiedBy>
  <cp:revision>4</cp:revision>
  <cp:lastPrinted>2017-03-01T13:31:00Z</cp:lastPrinted>
  <dcterms:created xsi:type="dcterms:W3CDTF">2019-01-18T04:50:00Z</dcterms:created>
  <dcterms:modified xsi:type="dcterms:W3CDTF">2019-01-21T07:28:00Z</dcterms:modified>
  <dc:language>en-IN</dc:language>
</cp:coreProperties>
</file>